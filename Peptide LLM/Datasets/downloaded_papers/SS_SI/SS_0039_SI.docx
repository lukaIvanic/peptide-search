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5C3D" w:rsidRPr="00811623" w:rsidRDefault="00885C3D" w:rsidP="00811623">
      <w:pPr>
        <w:widowControl w:val="0"/>
        <w:spacing w:beforeLines="100" w:before="240" w:afterLines="100" w:after="240" w:line="480" w:lineRule="auto"/>
        <w:jc w:val="center"/>
        <w:outlineLvl w:val="0"/>
        <w:rPr>
          <w:rFonts w:ascii="Times New Roman" w:hAnsi="Times New Roman"/>
          <w:b/>
          <w:sz w:val="32"/>
          <w:szCs w:val="32"/>
        </w:rPr>
      </w:pPr>
      <w:bookmarkStart w:id="0" w:name="_GoBack"/>
      <w:bookmarkEnd w:id="0"/>
      <w:r w:rsidRPr="00350621">
        <w:rPr>
          <w:rFonts w:ascii="Times" w:eastAsia="Times New Roman" w:hAnsi="Times"/>
          <w:b/>
          <w:sz w:val="32"/>
          <w:szCs w:val="32"/>
        </w:rPr>
        <w:t>Supplementary Information</w:t>
      </w:r>
    </w:p>
    <w:p w:rsidR="00885C3D" w:rsidRPr="00350621" w:rsidRDefault="00885C3D" w:rsidP="00361A8B">
      <w:pPr>
        <w:widowControl w:val="0"/>
        <w:spacing w:line="360" w:lineRule="auto"/>
        <w:jc w:val="center"/>
        <w:rPr>
          <w:rFonts w:ascii="Times New Roman" w:eastAsia="Times New Roman" w:hAnsi="Times New Roman"/>
          <w:kern w:val="2"/>
          <w:sz w:val="44"/>
          <w:szCs w:val="44"/>
          <w:lang w:eastAsia="zh-CN"/>
        </w:rPr>
      </w:pPr>
      <w:r w:rsidRPr="00350621">
        <w:rPr>
          <w:rFonts w:ascii="Times New Roman" w:eastAsia="Times New Roman" w:hAnsi="Times New Roman"/>
          <w:kern w:val="2"/>
          <w:sz w:val="44"/>
          <w:szCs w:val="44"/>
          <w:lang w:eastAsia="zh-CN"/>
        </w:rPr>
        <w:t>MMP-9 triggered self-assembly of doxorubicin nanofiber depots halts tumor growth</w:t>
      </w:r>
    </w:p>
    <w:p w:rsidR="00885C3D" w:rsidRPr="00FB78C7" w:rsidRDefault="00885C3D" w:rsidP="00E925D2">
      <w:pPr>
        <w:widowControl w:val="0"/>
        <w:spacing w:line="480" w:lineRule="auto"/>
        <w:jc w:val="both"/>
        <w:rPr>
          <w:rFonts w:ascii="Times New Roman" w:eastAsia="Times New Roman" w:hAnsi="Times New Roman"/>
          <w:kern w:val="2"/>
          <w:sz w:val="20"/>
          <w:szCs w:val="20"/>
          <w:lang w:eastAsia="zh-CN"/>
        </w:rPr>
      </w:pPr>
    </w:p>
    <w:p w:rsidR="00885C3D" w:rsidRDefault="00885C3D" w:rsidP="00811623">
      <w:pPr>
        <w:widowControl w:val="0"/>
        <w:spacing w:line="480" w:lineRule="auto"/>
        <w:jc w:val="both"/>
        <w:rPr>
          <w:rFonts w:ascii="Times" w:eastAsia="Times New Roman" w:hAnsi="Times"/>
          <w:i/>
          <w:szCs w:val="20"/>
        </w:rPr>
      </w:pPr>
      <w:r w:rsidRPr="00E925D2">
        <w:rPr>
          <w:rFonts w:ascii="Times" w:eastAsia="Times New Roman" w:hAnsi="Times"/>
          <w:i/>
          <w:szCs w:val="20"/>
          <w:lang w:val="de-DE"/>
        </w:rPr>
        <w:t>Daniela Kalafatovic</w:t>
      </w:r>
      <w:r w:rsidR="00811623">
        <w:rPr>
          <w:rFonts w:ascii="Times" w:eastAsia="Times New Roman" w:hAnsi="Times"/>
          <w:i/>
          <w:szCs w:val="20"/>
          <w:vertAlign w:val="superscript"/>
        </w:rPr>
        <w:t>a</w:t>
      </w:r>
      <w:r w:rsidRPr="00E925D2">
        <w:rPr>
          <w:rFonts w:ascii="Times" w:eastAsia="Times New Roman" w:hAnsi="Times"/>
          <w:i/>
          <w:szCs w:val="20"/>
          <w:vertAlign w:val="superscript"/>
          <w:lang w:eastAsia="zh-CN"/>
        </w:rPr>
        <w:t>†</w:t>
      </w:r>
      <w:r w:rsidRPr="00E925D2">
        <w:rPr>
          <w:rFonts w:ascii="Times" w:eastAsia="Times New Roman" w:hAnsi="Times"/>
          <w:i/>
          <w:szCs w:val="20"/>
        </w:rPr>
        <w:t>*</w:t>
      </w:r>
      <w:r w:rsidRPr="00E925D2">
        <w:rPr>
          <w:rFonts w:ascii="Times" w:eastAsia="Times New Roman" w:hAnsi="Times"/>
          <w:i/>
          <w:szCs w:val="20"/>
          <w:lang w:val="de-DE"/>
        </w:rPr>
        <w:t>, Max Nobis</w:t>
      </w:r>
      <w:r w:rsidR="00811623">
        <w:rPr>
          <w:rFonts w:ascii="Times" w:eastAsia="Times New Roman" w:hAnsi="Times"/>
          <w:i/>
          <w:szCs w:val="20"/>
          <w:vertAlign w:val="superscript"/>
        </w:rPr>
        <w:t>b</w:t>
      </w:r>
      <w:r w:rsidRPr="00E925D2">
        <w:rPr>
          <w:rFonts w:ascii="Times" w:eastAsia="Times New Roman" w:hAnsi="Times"/>
          <w:i/>
          <w:szCs w:val="20"/>
          <w:vertAlign w:val="superscript"/>
          <w:lang w:eastAsia="zh-CN"/>
        </w:rPr>
        <w:t>†</w:t>
      </w:r>
      <w:r w:rsidRPr="00E925D2">
        <w:rPr>
          <w:rFonts w:ascii="Times" w:eastAsia="Times New Roman" w:hAnsi="Times"/>
          <w:i/>
          <w:szCs w:val="20"/>
          <w:lang w:val="de-DE"/>
        </w:rPr>
        <w:t>, Jiye Son</w:t>
      </w:r>
      <w:r w:rsidR="00811623">
        <w:rPr>
          <w:rFonts w:ascii="Times" w:eastAsia="Times New Roman" w:hAnsi="Times"/>
          <w:i/>
          <w:szCs w:val="20"/>
          <w:vertAlign w:val="superscript"/>
          <w:lang w:val="de-DE"/>
        </w:rPr>
        <w:t>a,e</w:t>
      </w:r>
      <w:r w:rsidRPr="00E925D2">
        <w:rPr>
          <w:rFonts w:ascii="Times" w:eastAsia="Times New Roman" w:hAnsi="Times"/>
          <w:i/>
          <w:szCs w:val="20"/>
          <w:lang w:val="de-DE"/>
        </w:rPr>
        <w:t xml:space="preserve">, </w:t>
      </w:r>
      <w:r w:rsidRPr="00E925D2">
        <w:rPr>
          <w:rFonts w:ascii="Times" w:eastAsia="Times New Roman" w:hAnsi="Times"/>
          <w:i/>
          <w:szCs w:val="20"/>
        </w:rPr>
        <w:t>Kurt I. Anderson</w:t>
      </w:r>
      <w:r w:rsidR="00811623">
        <w:rPr>
          <w:rFonts w:ascii="Times" w:eastAsia="Times New Roman" w:hAnsi="Times"/>
          <w:i/>
          <w:szCs w:val="20"/>
          <w:vertAlign w:val="superscript"/>
        </w:rPr>
        <w:t>b,f</w:t>
      </w:r>
      <w:r w:rsidRPr="00E925D2">
        <w:rPr>
          <w:rFonts w:ascii="Times" w:eastAsia="Times New Roman" w:hAnsi="Times"/>
          <w:i/>
          <w:szCs w:val="20"/>
        </w:rPr>
        <w:t>*</w:t>
      </w:r>
      <w:r w:rsidRPr="00E925D2">
        <w:rPr>
          <w:rFonts w:ascii="Times" w:eastAsia="Times New Roman" w:hAnsi="Times"/>
          <w:i/>
          <w:szCs w:val="20"/>
          <w:vertAlign w:val="superscript"/>
        </w:rPr>
        <w:t xml:space="preserve"> </w:t>
      </w:r>
      <w:r w:rsidRPr="00E925D2">
        <w:rPr>
          <w:rFonts w:ascii="Times" w:eastAsia="Times New Roman" w:hAnsi="Times"/>
          <w:i/>
          <w:szCs w:val="20"/>
        </w:rPr>
        <w:t>and Rein V. Ulijn</w:t>
      </w:r>
      <w:r w:rsidR="00811623">
        <w:rPr>
          <w:rFonts w:ascii="Times" w:eastAsia="Times New Roman" w:hAnsi="Times"/>
          <w:i/>
          <w:szCs w:val="20"/>
          <w:vertAlign w:val="superscript"/>
        </w:rPr>
        <w:t>a,c,d,e</w:t>
      </w:r>
      <w:r w:rsidRPr="00E925D2">
        <w:rPr>
          <w:rFonts w:ascii="Times" w:eastAsia="Times New Roman" w:hAnsi="Times"/>
          <w:i/>
          <w:szCs w:val="20"/>
        </w:rPr>
        <w:t>*</w:t>
      </w:r>
    </w:p>
    <w:p w:rsidR="00FB78C7" w:rsidRPr="00FB78C7" w:rsidRDefault="00FB78C7" w:rsidP="00811623">
      <w:pPr>
        <w:widowControl w:val="0"/>
        <w:spacing w:line="480" w:lineRule="auto"/>
        <w:jc w:val="both"/>
        <w:rPr>
          <w:rFonts w:ascii="Times" w:eastAsia="Times New Roman" w:hAnsi="Times"/>
          <w:i/>
          <w:sz w:val="8"/>
          <w:szCs w:val="8"/>
          <w:vertAlign w:val="superscript"/>
        </w:rPr>
      </w:pPr>
    </w:p>
    <w:p w:rsidR="00885C3D" w:rsidRPr="00E925D2" w:rsidRDefault="00811623" w:rsidP="00E925D2">
      <w:pPr>
        <w:spacing w:line="480" w:lineRule="auto"/>
        <w:rPr>
          <w:rFonts w:ascii="Times New Roman" w:eastAsia="MS Mincho" w:hAnsi="Times New Roman"/>
          <w:lang w:val="en-GB" w:eastAsia="ja-JP"/>
        </w:rPr>
      </w:pPr>
      <w:r>
        <w:rPr>
          <w:rFonts w:ascii="Times New Roman" w:eastAsia="MS Mincho" w:hAnsi="Times New Roman"/>
          <w:vertAlign w:val="superscript"/>
          <w:lang w:val="en-GB" w:eastAsia="ja-JP"/>
        </w:rPr>
        <w:t>a</w:t>
      </w:r>
      <w:r w:rsidR="00885C3D" w:rsidRPr="00E925D2">
        <w:rPr>
          <w:rFonts w:ascii="Times New Roman" w:eastAsia="MS Mincho" w:hAnsi="Times New Roman"/>
          <w:vertAlign w:val="superscript"/>
          <w:lang w:val="en-GB" w:eastAsia="ja-JP"/>
        </w:rPr>
        <w:t xml:space="preserve"> </w:t>
      </w:r>
      <w:r w:rsidR="00885C3D" w:rsidRPr="00E925D2">
        <w:rPr>
          <w:rFonts w:ascii="Times New Roman" w:eastAsia="MS Mincho" w:hAnsi="Times New Roman"/>
          <w:lang w:eastAsia="ja-JP"/>
        </w:rPr>
        <w:t>Advanced Science Research Center (ASRC), City University New York, 85 St Nicholas Terrace, New York, NY 10031 (USA).</w:t>
      </w:r>
      <w:r w:rsidR="00885C3D" w:rsidRPr="00E925D2">
        <w:rPr>
          <w:rFonts w:ascii="Times New Roman" w:eastAsia="MS Mincho" w:hAnsi="Times New Roman"/>
          <w:lang w:val="en-GB" w:eastAsia="ja-JP"/>
        </w:rPr>
        <w:t xml:space="preserve"> </w:t>
      </w:r>
    </w:p>
    <w:p w:rsidR="00885C3D" w:rsidRPr="00E925D2" w:rsidRDefault="00811623" w:rsidP="00E925D2">
      <w:pPr>
        <w:spacing w:line="480" w:lineRule="auto"/>
        <w:rPr>
          <w:rFonts w:ascii="Times New Roman" w:eastAsia="MS Mincho" w:hAnsi="Times New Roman"/>
          <w:lang w:eastAsia="ja-JP"/>
        </w:rPr>
      </w:pPr>
      <w:r>
        <w:rPr>
          <w:rFonts w:ascii="Times New Roman" w:eastAsia="MS Mincho" w:hAnsi="Times New Roman"/>
          <w:vertAlign w:val="superscript"/>
          <w:lang w:val="en-GB" w:eastAsia="ja-JP"/>
        </w:rPr>
        <w:t>b</w:t>
      </w:r>
      <w:r w:rsidR="00885C3D" w:rsidRPr="00E925D2">
        <w:rPr>
          <w:rFonts w:ascii="Times New Roman" w:eastAsia="MS Mincho" w:hAnsi="Times New Roman"/>
          <w:vertAlign w:val="superscript"/>
          <w:lang w:val="en-GB" w:eastAsia="ja-JP"/>
        </w:rPr>
        <w:t xml:space="preserve"> </w:t>
      </w:r>
      <w:r w:rsidR="00885C3D" w:rsidRPr="00E925D2">
        <w:rPr>
          <w:rFonts w:ascii="Times New Roman" w:eastAsia="MS Mincho" w:hAnsi="Times New Roman"/>
          <w:lang w:val="en-GB" w:eastAsia="ja-JP"/>
        </w:rPr>
        <w:t xml:space="preserve">CRUK Beatson Institute, </w:t>
      </w:r>
      <w:r w:rsidR="00885C3D" w:rsidRPr="00E925D2">
        <w:rPr>
          <w:rFonts w:ascii="Times New Roman" w:eastAsia="MS Mincho" w:hAnsi="Times New Roman"/>
          <w:lang w:eastAsia="ja-JP"/>
        </w:rPr>
        <w:t>Garscube Estate, Glasgow, G61 1BD (UK)</w:t>
      </w:r>
    </w:p>
    <w:p w:rsidR="00885C3D" w:rsidRPr="00E925D2" w:rsidRDefault="00811623" w:rsidP="00E925D2">
      <w:pPr>
        <w:spacing w:line="480" w:lineRule="auto"/>
        <w:rPr>
          <w:rFonts w:ascii="Times New Roman" w:eastAsia="MS Mincho" w:hAnsi="Times New Roman"/>
          <w:lang w:eastAsia="ja-JP"/>
        </w:rPr>
      </w:pPr>
      <w:r>
        <w:rPr>
          <w:rFonts w:ascii="Times New Roman" w:eastAsia="MS Mincho" w:hAnsi="Times New Roman"/>
          <w:vertAlign w:val="superscript"/>
          <w:lang w:val="en-GB" w:eastAsia="ja-JP"/>
        </w:rPr>
        <w:t>c</w:t>
      </w:r>
      <w:r w:rsidR="00885C3D" w:rsidRPr="00E925D2">
        <w:rPr>
          <w:rFonts w:ascii="Times New Roman" w:eastAsia="MS Mincho" w:hAnsi="Times New Roman"/>
          <w:vertAlign w:val="superscript"/>
          <w:lang w:val="en-GB" w:eastAsia="ja-JP"/>
        </w:rPr>
        <w:t xml:space="preserve"> </w:t>
      </w:r>
      <w:r w:rsidR="00885C3D" w:rsidRPr="00E925D2">
        <w:rPr>
          <w:rFonts w:ascii="Times New Roman" w:eastAsia="MS Mincho" w:hAnsi="Times New Roman"/>
          <w:lang w:eastAsia="ja-JP"/>
        </w:rPr>
        <w:t>WestCHEM, Department of Pure and Applied Chemistry, University of Strathclyde, 295 Cathedral Street, Glasgow</w:t>
      </w:r>
      <w:r w:rsidR="00885C3D" w:rsidRPr="00E925D2">
        <w:rPr>
          <w:rFonts w:ascii="Times New Roman" w:eastAsia="MS Mincho" w:hAnsi="Times New Roman"/>
          <w:lang w:eastAsia="zh-CN"/>
        </w:rPr>
        <w:t xml:space="preserve"> G1 1XL (</w:t>
      </w:r>
      <w:r w:rsidR="00885C3D" w:rsidRPr="00E925D2">
        <w:rPr>
          <w:rFonts w:ascii="Times New Roman" w:eastAsia="MS Mincho" w:hAnsi="Times New Roman"/>
          <w:lang w:eastAsia="ja-JP"/>
        </w:rPr>
        <w:t>UK)</w:t>
      </w:r>
    </w:p>
    <w:p w:rsidR="00885C3D" w:rsidRDefault="00811623" w:rsidP="00E925D2">
      <w:pPr>
        <w:spacing w:line="480" w:lineRule="auto"/>
        <w:rPr>
          <w:rFonts w:ascii="Times New Roman" w:eastAsia="MS Mincho" w:hAnsi="Times New Roman"/>
          <w:lang w:eastAsia="ja-JP"/>
        </w:rPr>
      </w:pPr>
      <w:r>
        <w:rPr>
          <w:rFonts w:ascii="Times New Roman" w:eastAsia="MS Mincho" w:hAnsi="Times New Roman"/>
          <w:vertAlign w:val="superscript"/>
          <w:lang w:val="en-GB" w:eastAsia="ja-JP"/>
        </w:rPr>
        <w:t>d</w:t>
      </w:r>
      <w:r w:rsidR="00885C3D" w:rsidRPr="00E925D2">
        <w:rPr>
          <w:rFonts w:ascii="Times New Roman" w:eastAsia="MS Mincho" w:hAnsi="Times New Roman"/>
          <w:vertAlign w:val="superscript"/>
          <w:lang w:val="en-GB" w:eastAsia="ja-JP"/>
        </w:rPr>
        <w:t xml:space="preserve"> </w:t>
      </w:r>
      <w:r w:rsidR="00885C3D" w:rsidRPr="00E925D2">
        <w:rPr>
          <w:rFonts w:ascii="Times New Roman" w:eastAsia="MS Mincho" w:hAnsi="Times New Roman"/>
          <w:lang w:eastAsia="ja-JP"/>
        </w:rPr>
        <w:t>Department of Chemistry and Biochemistry, City University of New York – Hunter College, 695 Park Ave., New York, NY 10065 (USA</w:t>
      </w:r>
      <w:r>
        <w:rPr>
          <w:rFonts w:ascii="Times New Roman" w:eastAsia="MS Mincho" w:hAnsi="Times New Roman"/>
          <w:lang w:eastAsia="ja-JP"/>
        </w:rPr>
        <w:t>)</w:t>
      </w:r>
    </w:p>
    <w:p w:rsidR="00811623" w:rsidRDefault="00811623" w:rsidP="00E925D2">
      <w:pPr>
        <w:spacing w:line="480" w:lineRule="auto"/>
        <w:rPr>
          <w:rFonts w:ascii="Times New Roman" w:eastAsia="MS Mincho" w:hAnsi="Times New Roman"/>
          <w:lang w:eastAsia="ja-JP"/>
        </w:rPr>
      </w:pPr>
      <w:r w:rsidRPr="00811623">
        <w:rPr>
          <w:rFonts w:ascii="Times New Roman" w:eastAsia="MS Mincho" w:hAnsi="Times New Roman"/>
          <w:vertAlign w:val="superscript"/>
          <w:lang w:eastAsia="ja-JP"/>
        </w:rPr>
        <w:t>e</w:t>
      </w:r>
      <w:r>
        <w:rPr>
          <w:rFonts w:ascii="Times New Roman" w:eastAsia="MS Mincho" w:hAnsi="Times New Roman"/>
          <w:vertAlign w:val="superscript"/>
          <w:lang w:eastAsia="ja-JP"/>
        </w:rPr>
        <w:t xml:space="preserve"> </w:t>
      </w:r>
      <w:r w:rsidRPr="00811623">
        <w:rPr>
          <w:rFonts w:ascii="Times New Roman" w:eastAsia="MS Mincho" w:hAnsi="Times New Roman"/>
          <w:lang w:eastAsia="ja-JP"/>
        </w:rPr>
        <w:t xml:space="preserve">Ph.D. Program in Chemistry, The Graduate Center of the City University </w:t>
      </w:r>
      <w:r>
        <w:rPr>
          <w:rFonts w:ascii="Times New Roman" w:eastAsia="MS Mincho" w:hAnsi="Times New Roman"/>
          <w:lang w:eastAsia="ja-JP"/>
        </w:rPr>
        <w:t>of New York, New York, NY 10016</w:t>
      </w:r>
      <w:r w:rsidRPr="00811623">
        <w:rPr>
          <w:rFonts w:ascii="Times New Roman" w:eastAsia="MS Mincho" w:hAnsi="Times New Roman"/>
          <w:lang w:eastAsia="ja-JP"/>
        </w:rPr>
        <w:t xml:space="preserve"> </w:t>
      </w:r>
      <w:r>
        <w:rPr>
          <w:rFonts w:ascii="Times New Roman" w:eastAsia="MS Mincho" w:hAnsi="Times New Roman"/>
          <w:lang w:eastAsia="ja-JP"/>
        </w:rPr>
        <w:t>(</w:t>
      </w:r>
      <w:r w:rsidRPr="00811623">
        <w:rPr>
          <w:rFonts w:ascii="Times New Roman" w:eastAsia="MS Mincho" w:hAnsi="Times New Roman"/>
          <w:lang w:eastAsia="ja-JP"/>
        </w:rPr>
        <w:t>USA</w:t>
      </w:r>
      <w:r>
        <w:rPr>
          <w:rFonts w:ascii="Times New Roman" w:eastAsia="MS Mincho" w:hAnsi="Times New Roman"/>
          <w:lang w:eastAsia="ja-JP"/>
        </w:rPr>
        <w:t>)</w:t>
      </w:r>
    </w:p>
    <w:p w:rsidR="00811623" w:rsidRDefault="00811623" w:rsidP="00E925D2">
      <w:pPr>
        <w:spacing w:line="480" w:lineRule="auto"/>
        <w:rPr>
          <w:rFonts w:ascii="Times New Roman" w:eastAsia="MS Mincho" w:hAnsi="Times New Roman"/>
          <w:lang w:eastAsia="ja-JP"/>
        </w:rPr>
      </w:pPr>
      <w:r w:rsidRPr="00811623">
        <w:rPr>
          <w:rFonts w:ascii="Times New Roman" w:eastAsia="MS Mincho" w:hAnsi="Times New Roman"/>
          <w:vertAlign w:val="superscript"/>
          <w:lang w:eastAsia="ja-JP"/>
        </w:rPr>
        <w:t>f</w:t>
      </w:r>
      <w:r>
        <w:rPr>
          <w:rFonts w:ascii="Times New Roman" w:eastAsia="MS Mincho" w:hAnsi="Times New Roman"/>
          <w:vertAlign w:val="superscript"/>
          <w:lang w:eastAsia="ja-JP"/>
        </w:rPr>
        <w:t xml:space="preserve"> </w:t>
      </w:r>
      <w:r w:rsidRPr="00811623">
        <w:rPr>
          <w:rFonts w:ascii="Times New Roman" w:eastAsia="MS Mincho" w:hAnsi="Times New Roman"/>
          <w:lang w:eastAsia="ja-JP"/>
        </w:rPr>
        <w:t xml:space="preserve">The Francis Crick Institute, </w:t>
      </w:r>
      <w:r>
        <w:rPr>
          <w:rFonts w:ascii="Times New Roman" w:eastAsia="MS Mincho" w:hAnsi="Times New Roman"/>
          <w:lang w:eastAsia="ja-JP"/>
        </w:rPr>
        <w:t>215 Euston Road, London NW1 2BE</w:t>
      </w:r>
      <w:r w:rsidRPr="00811623">
        <w:rPr>
          <w:rFonts w:ascii="Times New Roman" w:eastAsia="MS Mincho" w:hAnsi="Times New Roman"/>
          <w:lang w:eastAsia="ja-JP"/>
        </w:rPr>
        <w:t xml:space="preserve"> </w:t>
      </w:r>
      <w:r>
        <w:rPr>
          <w:rFonts w:ascii="Times New Roman" w:eastAsia="MS Mincho" w:hAnsi="Times New Roman"/>
          <w:lang w:eastAsia="ja-JP"/>
        </w:rPr>
        <w:t>(</w:t>
      </w:r>
      <w:r w:rsidRPr="00811623">
        <w:rPr>
          <w:rFonts w:ascii="Times New Roman" w:eastAsia="MS Mincho" w:hAnsi="Times New Roman"/>
          <w:lang w:eastAsia="ja-JP"/>
        </w:rPr>
        <w:t>UK</w:t>
      </w:r>
      <w:r>
        <w:rPr>
          <w:rFonts w:ascii="Times New Roman" w:eastAsia="MS Mincho" w:hAnsi="Times New Roman"/>
          <w:lang w:eastAsia="ja-JP"/>
        </w:rPr>
        <w:t>)</w:t>
      </w:r>
    </w:p>
    <w:p w:rsidR="00811623" w:rsidRPr="00FB78C7" w:rsidRDefault="00811623" w:rsidP="00E925D2">
      <w:pPr>
        <w:spacing w:line="480" w:lineRule="auto"/>
        <w:rPr>
          <w:rFonts w:ascii="Times New Roman" w:eastAsia="MS Mincho" w:hAnsi="Times New Roman"/>
          <w:sz w:val="20"/>
          <w:szCs w:val="20"/>
          <w:lang w:eastAsia="ja-JP"/>
        </w:rPr>
      </w:pPr>
    </w:p>
    <w:p w:rsidR="00885C3D" w:rsidRPr="00E925D2" w:rsidRDefault="00885C3D" w:rsidP="00E925D2">
      <w:pPr>
        <w:widowControl w:val="0"/>
        <w:spacing w:line="480" w:lineRule="auto"/>
        <w:jc w:val="both"/>
        <w:rPr>
          <w:rFonts w:ascii="Times New Roman" w:eastAsia="Times New Roman" w:hAnsi="Times New Roman"/>
          <w:kern w:val="2"/>
          <w:lang w:eastAsia="zh-CN"/>
        </w:rPr>
      </w:pPr>
      <w:r w:rsidRPr="00E925D2">
        <w:rPr>
          <w:rFonts w:ascii="Times New Roman" w:eastAsia="Times New Roman" w:hAnsi="Times New Roman"/>
          <w:kern w:val="2"/>
          <w:lang w:eastAsia="zh-CN"/>
        </w:rPr>
        <w:t>* To whom the correspondence should be addressed:</w:t>
      </w:r>
    </w:p>
    <w:p w:rsidR="00811623" w:rsidRPr="00E925D2" w:rsidRDefault="00811623" w:rsidP="00811623">
      <w:pPr>
        <w:widowControl w:val="0"/>
        <w:spacing w:line="480" w:lineRule="auto"/>
        <w:jc w:val="both"/>
        <w:rPr>
          <w:rFonts w:ascii="Times New Roman" w:eastAsia="Times New Roman" w:hAnsi="Times New Roman"/>
          <w:kern w:val="2"/>
          <w:lang w:eastAsia="zh-CN"/>
        </w:rPr>
      </w:pPr>
      <w:r w:rsidRPr="00E925D2">
        <w:rPr>
          <w:rFonts w:ascii="Times New Roman" w:eastAsia="Times New Roman" w:hAnsi="Times New Roman"/>
          <w:kern w:val="2"/>
          <w:lang w:eastAsia="zh-CN"/>
        </w:rPr>
        <w:t xml:space="preserve">Prof. Dr. Rein V. Ulijn, email: </w:t>
      </w:r>
      <w:hyperlink r:id="rId8" w:history="1">
        <w:r w:rsidRPr="00E925D2">
          <w:rPr>
            <w:rFonts w:ascii="Times New Roman" w:eastAsia="Times New Roman" w:hAnsi="Times New Roman"/>
            <w:color w:val="0000FF"/>
            <w:kern w:val="2"/>
            <w:u w:val="single"/>
            <w:lang w:val="en-GB" w:eastAsia="zh-CN"/>
          </w:rPr>
          <w:t>Rein.Ulijn@asrc.cuny.edu</w:t>
        </w:r>
      </w:hyperlink>
      <w:r w:rsidRPr="00E925D2">
        <w:rPr>
          <w:rFonts w:ascii="Times New Roman" w:eastAsia="Times New Roman" w:hAnsi="Times New Roman"/>
          <w:kern w:val="2"/>
          <w:lang w:val="en-GB" w:eastAsia="zh-CN"/>
        </w:rPr>
        <w:t xml:space="preserve">; </w:t>
      </w:r>
      <w:r w:rsidRPr="00E925D2">
        <w:rPr>
          <w:rFonts w:ascii="Times New Roman" w:eastAsia="Times New Roman" w:hAnsi="Times New Roman"/>
          <w:kern w:val="2"/>
          <w:lang w:eastAsia="zh-CN"/>
        </w:rPr>
        <w:t xml:space="preserve"> </w:t>
      </w:r>
    </w:p>
    <w:p w:rsidR="00885C3D" w:rsidRPr="00E925D2" w:rsidRDefault="00885C3D" w:rsidP="00E925D2">
      <w:pPr>
        <w:widowControl w:val="0"/>
        <w:spacing w:line="480" w:lineRule="auto"/>
        <w:jc w:val="both"/>
        <w:rPr>
          <w:rFonts w:ascii="Times New Roman" w:eastAsia="Times New Roman" w:hAnsi="Times New Roman"/>
          <w:kern w:val="2"/>
          <w:lang w:eastAsia="zh-CN"/>
        </w:rPr>
      </w:pPr>
      <w:r w:rsidRPr="00E925D2">
        <w:rPr>
          <w:rFonts w:ascii="Times New Roman" w:eastAsia="Times New Roman" w:hAnsi="Times New Roman"/>
          <w:kern w:val="2"/>
          <w:lang w:eastAsia="zh-CN"/>
        </w:rPr>
        <w:t xml:space="preserve">Dr. Daniela Kalafatovic, email: </w:t>
      </w:r>
      <w:hyperlink r:id="rId9" w:history="1">
        <w:r w:rsidR="00811623" w:rsidRPr="000612A4">
          <w:rPr>
            <w:rStyle w:val="Hyperlink"/>
            <w:rFonts w:ascii="Times New Roman" w:eastAsia="Times New Roman" w:hAnsi="Times New Roman"/>
            <w:kern w:val="2"/>
            <w:lang w:eastAsia="zh-CN"/>
          </w:rPr>
          <w:t>daniela.kalafatovic@irbbarcelona.org</w:t>
        </w:r>
      </w:hyperlink>
    </w:p>
    <w:p w:rsidR="00885C3D" w:rsidRPr="00E925D2" w:rsidRDefault="00885C3D" w:rsidP="00E925D2">
      <w:pPr>
        <w:widowControl w:val="0"/>
        <w:spacing w:line="480" w:lineRule="auto"/>
        <w:jc w:val="both"/>
        <w:rPr>
          <w:rFonts w:ascii="Times New Roman" w:eastAsia="Times New Roman" w:hAnsi="Times New Roman"/>
          <w:kern w:val="2"/>
          <w:lang w:eastAsia="zh-CN"/>
        </w:rPr>
      </w:pPr>
      <w:r w:rsidRPr="00E925D2">
        <w:rPr>
          <w:rFonts w:ascii="Times New Roman" w:eastAsia="Times New Roman" w:hAnsi="Times New Roman"/>
          <w:kern w:val="2"/>
          <w:lang w:eastAsia="zh-CN"/>
        </w:rPr>
        <w:t>Prof. Dr. Kurt Anderson, email:</w:t>
      </w:r>
      <w:r w:rsidRPr="00E925D2">
        <w:rPr>
          <w:rFonts w:ascii="Times New Roman" w:eastAsia="MS Mincho" w:hAnsi="Times New Roman"/>
          <w:lang w:val="en-GB" w:eastAsia="ja-JP"/>
        </w:rPr>
        <w:t xml:space="preserve"> </w:t>
      </w:r>
      <w:hyperlink r:id="rId10" w:history="1">
        <w:r w:rsidR="00811623" w:rsidRPr="000612A4">
          <w:rPr>
            <w:rStyle w:val="Hyperlink"/>
            <w:rFonts w:ascii="Times New Roman" w:eastAsia="Times New Roman" w:hAnsi="Times New Roman"/>
            <w:kern w:val="2"/>
            <w:lang w:eastAsia="zh-CN"/>
          </w:rPr>
          <w:t>kurt.anderson@crick.ac.uk</w:t>
        </w:r>
      </w:hyperlink>
      <w:r w:rsidRPr="00E925D2">
        <w:rPr>
          <w:rFonts w:ascii="Times New Roman" w:eastAsia="Times New Roman" w:hAnsi="Times New Roman"/>
          <w:kern w:val="2"/>
          <w:lang w:eastAsia="zh-CN"/>
        </w:rPr>
        <w:t xml:space="preserve">  </w:t>
      </w:r>
    </w:p>
    <w:p w:rsidR="00885C3D" w:rsidRPr="00811623" w:rsidRDefault="00885C3D" w:rsidP="00811623">
      <w:pPr>
        <w:widowControl w:val="0"/>
        <w:spacing w:line="480" w:lineRule="auto"/>
        <w:jc w:val="both"/>
        <w:rPr>
          <w:rFonts w:ascii="Times New Roman" w:eastAsia="Times New Roman" w:hAnsi="Times New Roman"/>
          <w:kern w:val="2"/>
          <w:lang w:eastAsia="zh-CN"/>
        </w:rPr>
      </w:pPr>
      <w:r w:rsidRPr="00E925D2">
        <w:rPr>
          <w:rFonts w:ascii="Times New Roman" w:eastAsia="Times New Roman" w:hAnsi="Times New Roman"/>
          <w:kern w:val="2"/>
          <w:lang w:eastAsia="zh-CN"/>
        </w:rPr>
        <w:t>† These authors contributed equally.</w:t>
      </w:r>
    </w:p>
    <w:p w:rsidR="00885C3D" w:rsidRPr="00D232F0" w:rsidRDefault="00E95D57" w:rsidP="00FF68CE">
      <w:pPr>
        <w:ind w:left="720"/>
        <w:rPr>
          <w:rFonts w:ascii="Times New Roman" w:hAnsi="Times New Roman"/>
        </w:rPr>
      </w:pPr>
      <w:r>
        <w:rPr>
          <w:rFonts w:ascii="Times New Roman" w:hAnsi="Times New Roman"/>
          <w:noProof/>
        </w:rPr>
        <w:lastRenderedPageBreak/>
        <w:drawing>
          <wp:inline distT="0" distB="0" distL="0" distR="0">
            <wp:extent cx="4292600" cy="6540500"/>
            <wp:effectExtent l="0" t="0" r="0" b="12700"/>
            <wp:docPr id="1" name="Picture 13" descr="Macintosh HD:Users:user:Desktop:s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user:Desktop:sf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00" cy="6540500"/>
                    </a:xfrm>
                    <a:prstGeom prst="rect">
                      <a:avLst/>
                    </a:prstGeom>
                    <a:noFill/>
                    <a:ln>
                      <a:noFill/>
                    </a:ln>
                  </pic:spPr>
                </pic:pic>
              </a:graphicData>
            </a:graphic>
          </wp:inline>
        </w:drawing>
      </w:r>
    </w:p>
    <w:p w:rsidR="00885C3D" w:rsidRDefault="00885C3D" w:rsidP="00350621">
      <w:pPr>
        <w:pStyle w:val="Caption"/>
        <w:spacing w:line="240" w:lineRule="auto"/>
      </w:pPr>
    </w:p>
    <w:p w:rsidR="00885C3D" w:rsidRPr="00D232F0" w:rsidRDefault="00885C3D" w:rsidP="00350621">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1</w:t>
      </w:r>
      <w:r w:rsidR="00C445E4">
        <w:rPr>
          <w:noProof/>
        </w:rPr>
        <w:fldChar w:fldCharType="end"/>
      </w:r>
      <w:r w:rsidRPr="00D232F0">
        <w:rPr>
          <w:b w:val="0"/>
          <w:szCs w:val="24"/>
        </w:rPr>
        <w:t xml:space="preserve">. </w:t>
      </w:r>
      <w:r w:rsidRPr="00D232F0">
        <w:rPr>
          <w:szCs w:val="24"/>
        </w:rPr>
        <w:t>Peptide synthesis and characterization</w:t>
      </w:r>
      <w:r>
        <w:rPr>
          <w:szCs w:val="24"/>
        </w:rPr>
        <w:t xml:space="preserve"> of 2a</w:t>
      </w:r>
      <w:r w:rsidRPr="00D232F0">
        <w:rPr>
          <w:szCs w:val="24"/>
        </w:rPr>
        <w:t xml:space="preserve">. </w:t>
      </w:r>
      <w:r w:rsidRPr="00D232F0">
        <w:rPr>
          <w:b w:val="0"/>
          <w:szCs w:val="24"/>
        </w:rPr>
        <w:t>(</w:t>
      </w:r>
      <w:r w:rsidRPr="00D232F0">
        <w:rPr>
          <w:szCs w:val="24"/>
        </w:rPr>
        <w:t>a</w:t>
      </w:r>
      <w:r w:rsidRPr="00D232F0">
        <w:rPr>
          <w:b w:val="0"/>
          <w:szCs w:val="24"/>
        </w:rPr>
        <w:t xml:space="preserve">) chemical structure of </w:t>
      </w:r>
      <w:r w:rsidRPr="00D232F0">
        <w:rPr>
          <w:szCs w:val="24"/>
        </w:rPr>
        <w:t>2a</w:t>
      </w:r>
      <w:r w:rsidRPr="00D232F0">
        <w:rPr>
          <w:b w:val="0"/>
          <w:szCs w:val="24"/>
        </w:rPr>
        <w:t xml:space="preserve"> with mass analysis. (</w:t>
      </w:r>
      <w:r w:rsidRPr="00D232F0">
        <w:rPr>
          <w:szCs w:val="24"/>
        </w:rPr>
        <w:t>b</w:t>
      </w:r>
      <w:r w:rsidRPr="00D232F0">
        <w:rPr>
          <w:b w:val="0"/>
          <w:szCs w:val="24"/>
        </w:rPr>
        <w:t xml:space="preserve">) </w:t>
      </w:r>
      <w:r w:rsidRPr="00D232F0">
        <w:rPr>
          <w:szCs w:val="24"/>
        </w:rPr>
        <w:t>2a</w:t>
      </w:r>
      <w:r w:rsidRPr="00D232F0">
        <w:rPr>
          <w:b w:val="0"/>
          <w:szCs w:val="24"/>
        </w:rPr>
        <w:t xml:space="preserve"> peptide sequence was analyzed by HPLC (20-80% Solvent B) and shows a retention time of 16.8 min. (</w:t>
      </w:r>
      <w:r w:rsidRPr="00D232F0">
        <w:rPr>
          <w:szCs w:val="24"/>
        </w:rPr>
        <w:t>c</w:t>
      </w:r>
      <w:r w:rsidRPr="00D232F0">
        <w:rPr>
          <w:b w:val="0"/>
          <w:szCs w:val="24"/>
        </w:rPr>
        <w:t>) LCMS results are as follows: LC (5-100% Solvent D, retention time =10.1 min) and MS (mass calculated: [M-H]</w:t>
      </w:r>
      <w:r w:rsidRPr="00D232F0">
        <w:rPr>
          <w:b w:val="0"/>
          <w:szCs w:val="24"/>
          <w:vertAlign w:val="superscript"/>
        </w:rPr>
        <w:t>-</w:t>
      </w:r>
      <w:r w:rsidRPr="00D232F0">
        <w:rPr>
          <w:b w:val="0"/>
          <w:szCs w:val="24"/>
        </w:rPr>
        <w:t>= 88</w:t>
      </w:r>
      <w:r>
        <w:rPr>
          <w:b w:val="0"/>
          <w:szCs w:val="24"/>
        </w:rPr>
        <w:t>1</w:t>
      </w:r>
      <w:r w:rsidRPr="00D232F0">
        <w:rPr>
          <w:b w:val="0"/>
          <w:szCs w:val="24"/>
        </w:rPr>
        <w:t>.4, mass observed: [M-H]</w:t>
      </w:r>
      <w:r w:rsidRPr="00D232F0">
        <w:rPr>
          <w:b w:val="0"/>
          <w:szCs w:val="24"/>
          <w:vertAlign w:val="superscript"/>
        </w:rPr>
        <w:t>-</w:t>
      </w:r>
      <w:r w:rsidRPr="00D232F0">
        <w:rPr>
          <w:b w:val="0"/>
          <w:szCs w:val="24"/>
        </w:rPr>
        <w:t xml:space="preserve"> = 881.3).</w:t>
      </w:r>
    </w:p>
    <w:p w:rsidR="00885C3D" w:rsidRPr="00D232F0" w:rsidRDefault="00E95D57" w:rsidP="00F825FB">
      <w:pPr>
        <w:spacing w:line="360" w:lineRule="auto"/>
        <w:ind w:left="720"/>
        <w:jc w:val="both"/>
        <w:rPr>
          <w:rFonts w:ascii="Times New Roman" w:hAnsi="Times New Roman"/>
        </w:rPr>
      </w:pPr>
      <w:r>
        <w:rPr>
          <w:rFonts w:ascii="Times New Roman" w:hAnsi="Times New Roman"/>
          <w:noProof/>
        </w:rPr>
        <w:lastRenderedPageBreak/>
        <w:drawing>
          <wp:inline distT="0" distB="0" distL="0" distR="0">
            <wp:extent cx="4432300" cy="6870700"/>
            <wp:effectExtent l="0" t="0" r="12700" b="12700"/>
            <wp:docPr id="2" name="Picture 17" descr="Macintosh HD:Users:user:Desktop:s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user:Desktop:sf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2300" cy="6870700"/>
                    </a:xfrm>
                    <a:prstGeom prst="rect">
                      <a:avLst/>
                    </a:prstGeom>
                    <a:noFill/>
                    <a:ln>
                      <a:noFill/>
                    </a:ln>
                  </pic:spPr>
                </pic:pic>
              </a:graphicData>
            </a:graphic>
          </wp:inline>
        </w:drawing>
      </w:r>
    </w:p>
    <w:p w:rsidR="00885C3D" w:rsidRDefault="00885C3D" w:rsidP="00E925D2">
      <w:pPr>
        <w:pStyle w:val="Caption"/>
        <w:spacing w:line="240" w:lineRule="auto"/>
      </w:pPr>
    </w:p>
    <w:p w:rsidR="00885C3D" w:rsidRPr="00D232F0" w:rsidRDefault="00885C3D" w:rsidP="00350621">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2</w:t>
      </w:r>
      <w:r w:rsidR="00C445E4">
        <w:rPr>
          <w:noProof/>
        </w:rPr>
        <w:fldChar w:fldCharType="end"/>
      </w:r>
      <w:r w:rsidRPr="00D232F0">
        <w:rPr>
          <w:b w:val="0"/>
          <w:szCs w:val="24"/>
        </w:rPr>
        <w:t xml:space="preserve">. </w:t>
      </w:r>
      <w:r w:rsidRPr="00D232F0">
        <w:rPr>
          <w:szCs w:val="24"/>
        </w:rPr>
        <w:t>Peptide synthesis and characterization</w:t>
      </w:r>
      <w:r>
        <w:rPr>
          <w:szCs w:val="24"/>
        </w:rPr>
        <w:t xml:space="preserve"> of 2b</w:t>
      </w:r>
      <w:r w:rsidRPr="00D232F0">
        <w:rPr>
          <w:szCs w:val="24"/>
        </w:rPr>
        <w:t>.</w:t>
      </w:r>
      <w:r w:rsidRPr="00D232F0">
        <w:rPr>
          <w:b w:val="0"/>
          <w:szCs w:val="24"/>
        </w:rPr>
        <w:t xml:space="preserve"> (</w:t>
      </w:r>
      <w:r w:rsidRPr="00D232F0">
        <w:rPr>
          <w:szCs w:val="24"/>
        </w:rPr>
        <w:t>a</w:t>
      </w:r>
      <w:r w:rsidRPr="00D232F0">
        <w:rPr>
          <w:b w:val="0"/>
          <w:szCs w:val="24"/>
        </w:rPr>
        <w:t xml:space="preserve">) chemical structure of </w:t>
      </w:r>
      <w:r w:rsidRPr="00D232F0">
        <w:rPr>
          <w:szCs w:val="24"/>
        </w:rPr>
        <w:t>2b</w:t>
      </w:r>
      <w:r w:rsidRPr="00D232F0">
        <w:rPr>
          <w:b w:val="0"/>
          <w:szCs w:val="24"/>
        </w:rPr>
        <w:t xml:space="preserve"> with mass analysis. (</w:t>
      </w:r>
      <w:r w:rsidRPr="00D232F0">
        <w:rPr>
          <w:szCs w:val="24"/>
        </w:rPr>
        <w:t>b</w:t>
      </w:r>
      <w:r w:rsidRPr="00D232F0">
        <w:rPr>
          <w:b w:val="0"/>
          <w:szCs w:val="24"/>
        </w:rPr>
        <w:t xml:space="preserve">) </w:t>
      </w:r>
      <w:r w:rsidRPr="00D232F0">
        <w:rPr>
          <w:szCs w:val="24"/>
        </w:rPr>
        <w:t>2b</w:t>
      </w:r>
      <w:r w:rsidRPr="00D232F0">
        <w:rPr>
          <w:b w:val="0"/>
          <w:szCs w:val="24"/>
        </w:rPr>
        <w:t xml:space="preserve"> peptide sequence was analyzed by HPLC (20-80% Solvent B) and shows a retention time of 15.6 min. (</w:t>
      </w:r>
      <w:r w:rsidRPr="00D232F0">
        <w:rPr>
          <w:szCs w:val="24"/>
        </w:rPr>
        <w:t>c</w:t>
      </w:r>
      <w:r w:rsidRPr="00D232F0">
        <w:rPr>
          <w:b w:val="0"/>
          <w:szCs w:val="24"/>
        </w:rPr>
        <w:t>) LCMS results are as follows: LC (5-100% Solvent D, retention time = 10.1 min) and MS (mass calculated: [M+H]</w:t>
      </w:r>
      <w:r w:rsidRPr="00D232F0">
        <w:rPr>
          <w:b w:val="0"/>
          <w:szCs w:val="24"/>
          <w:vertAlign w:val="superscript"/>
        </w:rPr>
        <w:t>+</w:t>
      </w:r>
      <w:r w:rsidRPr="00D232F0">
        <w:rPr>
          <w:b w:val="0"/>
          <w:szCs w:val="24"/>
        </w:rPr>
        <w:t>= 540.3, mass observed: [M+H]</w:t>
      </w:r>
      <w:r w:rsidRPr="00D232F0">
        <w:rPr>
          <w:b w:val="0"/>
          <w:szCs w:val="24"/>
          <w:vertAlign w:val="superscript"/>
        </w:rPr>
        <w:t xml:space="preserve">+ </w:t>
      </w:r>
      <w:r w:rsidRPr="00D232F0">
        <w:rPr>
          <w:b w:val="0"/>
          <w:szCs w:val="24"/>
        </w:rPr>
        <w:t xml:space="preserve">= 540.3). </w:t>
      </w:r>
    </w:p>
    <w:p w:rsidR="00885C3D" w:rsidRPr="00D232F0" w:rsidRDefault="00E95D57" w:rsidP="00E927F4">
      <w:pPr>
        <w:spacing w:line="360" w:lineRule="auto"/>
        <w:jc w:val="both"/>
        <w:rPr>
          <w:rFonts w:ascii="Times New Roman" w:hAnsi="Times New Roman"/>
          <w:b/>
        </w:rPr>
      </w:pPr>
      <w:r>
        <w:rPr>
          <w:rFonts w:ascii="Times New Roman" w:hAnsi="Times New Roman"/>
          <w:b/>
          <w:noProof/>
        </w:rPr>
        <w:lastRenderedPageBreak/>
        <w:drawing>
          <wp:inline distT="0" distB="0" distL="0" distR="0">
            <wp:extent cx="5486400" cy="5588000"/>
            <wp:effectExtent l="0" t="0" r="0" b="0"/>
            <wp:docPr id="3" name="Picture 18" descr="Macintosh HD:Users:user:Desktop:s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user:Desktop:sf_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588000"/>
                    </a:xfrm>
                    <a:prstGeom prst="rect">
                      <a:avLst/>
                    </a:prstGeom>
                    <a:noFill/>
                    <a:ln>
                      <a:noFill/>
                    </a:ln>
                  </pic:spPr>
                </pic:pic>
              </a:graphicData>
            </a:graphic>
          </wp:inline>
        </w:drawing>
      </w:r>
    </w:p>
    <w:p w:rsidR="00885C3D" w:rsidRDefault="00885C3D" w:rsidP="00E925D2">
      <w:pPr>
        <w:pStyle w:val="Caption"/>
        <w:spacing w:line="240" w:lineRule="auto"/>
      </w:pPr>
    </w:p>
    <w:p w:rsidR="00885C3D" w:rsidRPr="00D232F0" w:rsidRDefault="00885C3D" w:rsidP="00350621">
      <w:pPr>
        <w:pStyle w:val="Caption"/>
        <w:spacing w:line="240" w:lineRule="auto"/>
        <w:rPr>
          <w:b w:val="0"/>
          <w:color w:val="000000"/>
          <w:szCs w:val="24"/>
        </w:rPr>
      </w:pPr>
      <w:r>
        <w:t xml:space="preserve">Figure S </w:t>
      </w:r>
      <w:r w:rsidR="00C445E4">
        <w:fldChar w:fldCharType="begin"/>
      </w:r>
      <w:r w:rsidR="00C445E4">
        <w:instrText xml:space="preserve"> SEQ Figure_S \* ARABIC </w:instrText>
      </w:r>
      <w:r w:rsidR="00C445E4">
        <w:fldChar w:fldCharType="separate"/>
      </w:r>
      <w:r>
        <w:rPr>
          <w:noProof/>
        </w:rPr>
        <w:t>3</w:t>
      </w:r>
      <w:r w:rsidR="00C445E4">
        <w:rPr>
          <w:noProof/>
        </w:rPr>
        <w:fldChar w:fldCharType="end"/>
      </w:r>
      <w:r w:rsidRPr="00D232F0">
        <w:rPr>
          <w:b w:val="0"/>
          <w:szCs w:val="24"/>
        </w:rPr>
        <w:t xml:space="preserve">. </w:t>
      </w:r>
      <w:r w:rsidRPr="00D232F0">
        <w:rPr>
          <w:szCs w:val="24"/>
        </w:rPr>
        <w:t>Peptide synthesis and characterization</w:t>
      </w:r>
      <w:r>
        <w:rPr>
          <w:szCs w:val="24"/>
        </w:rPr>
        <w:t xml:space="preserve"> of 2c</w:t>
      </w:r>
      <w:r w:rsidRPr="00D232F0">
        <w:rPr>
          <w:szCs w:val="24"/>
        </w:rPr>
        <w:t>.</w:t>
      </w:r>
      <w:r w:rsidRPr="00D232F0">
        <w:rPr>
          <w:b w:val="0"/>
          <w:szCs w:val="24"/>
        </w:rPr>
        <w:t xml:space="preserve"> (</w:t>
      </w:r>
      <w:r w:rsidRPr="00D232F0">
        <w:rPr>
          <w:szCs w:val="24"/>
        </w:rPr>
        <w:t>a</w:t>
      </w:r>
      <w:r w:rsidRPr="00D232F0">
        <w:rPr>
          <w:b w:val="0"/>
          <w:szCs w:val="24"/>
        </w:rPr>
        <w:t xml:space="preserve">) chemical structure of </w:t>
      </w:r>
      <w:r w:rsidRPr="00B934B4">
        <w:rPr>
          <w:szCs w:val="24"/>
        </w:rPr>
        <w:t>2c</w:t>
      </w:r>
      <w:r w:rsidRPr="00D232F0">
        <w:rPr>
          <w:b w:val="0"/>
          <w:szCs w:val="24"/>
        </w:rPr>
        <w:t xml:space="preserve"> with mass analysis. (</w:t>
      </w:r>
      <w:r w:rsidRPr="00D232F0">
        <w:rPr>
          <w:szCs w:val="24"/>
        </w:rPr>
        <w:t>b</w:t>
      </w:r>
      <w:r w:rsidRPr="00D232F0">
        <w:rPr>
          <w:b w:val="0"/>
          <w:szCs w:val="24"/>
        </w:rPr>
        <w:t xml:space="preserve">) UPLC (data provided by CEM) results are as follows: </w:t>
      </w:r>
      <w:r w:rsidRPr="00D232F0">
        <w:rPr>
          <w:b w:val="0"/>
          <w:color w:val="000000"/>
          <w:szCs w:val="24"/>
        </w:rPr>
        <w:t>retention time = 3.5 min</w:t>
      </w:r>
      <w:r w:rsidRPr="00D232F0">
        <w:rPr>
          <w:b w:val="0"/>
          <w:color w:val="1F497D"/>
          <w:szCs w:val="24"/>
        </w:rPr>
        <w:t xml:space="preserve"> </w:t>
      </w:r>
      <w:r w:rsidRPr="00D232F0">
        <w:rPr>
          <w:b w:val="0"/>
          <w:color w:val="000000"/>
          <w:szCs w:val="24"/>
        </w:rPr>
        <w:t>and (</w:t>
      </w:r>
      <w:r w:rsidRPr="00D232F0">
        <w:rPr>
          <w:color w:val="000000"/>
          <w:szCs w:val="24"/>
        </w:rPr>
        <w:t>c</w:t>
      </w:r>
      <w:r w:rsidRPr="00D232F0">
        <w:rPr>
          <w:b w:val="0"/>
          <w:color w:val="000000"/>
          <w:szCs w:val="24"/>
        </w:rPr>
        <w:t>) MS (mass calculated: [M</w:t>
      </w:r>
      <w:r>
        <w:rPr>
          <w:b w:val="0"/>
          <w:color w:val="000000"/>
          <w:szCs w:val="24"/>
        </w:rPr>
        <w:t>+</w:t>
      </w:r>
      <w:r w:rsidRPr="00D232F0">
        <w:rPr>
          <w:b w:val="0"/>
          <w:color w:val="000000"/>
          <w:szCs w:val="24"/>
        </w:rPr>
        <w:t>H]</w:t>
      </w:r>
      <w:r w:rsidRPr="00D232F0">
        <w:rPr>
          <w:b w:val="0"/>
          <w:color w:val="000000"/>
          <w:szCs w:val="24"/>
          <w:vertAlign w:val="superscript"/>
        </w:rPr>
        <w:t>+</w:t>
      </w:r>
      <w:r w:rsidRPr="00D232F0">
        <w:rPr>
          <w:b w:val="0"/>
          <w:color w:val="000000"/>
          <w:szCs w:val="24"/>
        </w:rPr>
        <w:t>= 653.3, mass observed: [M</w:t>
      </w:r>
      <w:r>
        <w:rPr>
          <w:b w:val="0"/>
          <w:color w:val="000000"/>
          <w:szCs w:val="24"/>
        </w:rPr>
        <w:t>+</w:t>
      </w:r>
      <w:r w:rsidRPr="00D232F0">
        <w:rPr>
          <w:b w:val="0"/>
          <w:color w:val="000000"/>
          <w:szCs w:val="24"/>
        </w:rPr>
        <w:t>H]</w:t>
      </w:r>
      <w:r w:rsidRPr="00D232F0">
        <w:rPr>
          <w:b w:val="0"/>
          <w:color w:val="000000"/>
          <w:szCs w:val="24"/>
          <w:vertAlign w:val="superscript"/>
        </w:rPr>
        <w:t>+</w:t>
      </w:r>
      <w:r w:rsidRPr="00D232F0">
        <w:rPr>
          <w:b w:val="0"/>
          <w:color w:val="000000"/>
          <w:szCs w:val="24"/>
        </w:rPr>
        <w:t xml:space="preserve"> = 653.5).</w:t>
      </w:r>
    </w:p>
    <w:p w:rsidR="00885C3D" w:rsidRPr="00D232F0" w:rsidRDefault="00885C3D" w:rsidP="00E927F4">
      <w:pPr>
        <w:spacing w:line="360" w:lineRule="auto"/>
        <w:jc w:val="both"/>
        <w:rPr>
          <w:rFonts w:ascii="Times New Roman" w:hAnsi="Times New Roman"/>
        </w:rPr>
      </w:pPr>
    </w:p>
    <w:p w:rsidR="00885C3D" w:rsidRPr="00D232F0" w:rsidRDefault="00885C3D" w:rsidP="00ED348F">
      <w:pPr>
        <w:spacing w:line="360" w:lineRule="auto"/>
        <w:jc w:val="both"/>
        <w:rPr>
          <w:rFonts w:ascii="Times New Roman" w:hAnsi="Times New Roman"/>
        </w:rPr>
      </w:pPr>
    </w:p>
    <w:p w:rsidR="00885C3D" w:rsidRPr="00D232F0" w:rsidRDefault="00E95D57" w:rsidP="00ED348F">
      <w:pPr>
        <w:spacing w:line="360" w:lineRule="auto"/>
        <w:jc w:val="both"/>
        <w:rPr>
          <w:rFonts w:ascii="Times New Roman" w:eastAsia="SimSun" w:hAnsi="Times New Roman"/>
          <w:color w:val="008000"/>
        </w:rPr>
      </w:pPr>
      <w:r>
        <w:rPr>
          <w:rFonts w:ascii="Times New Roman" w:eastAsia="SimSun" w:hAnsi="Times New Roman"/>
          <w:noProof/>
          <w:color w:val="008000"/>
        </w:rPr>
        <w:lastRenderedPageBreak/>
        <w:drawing>
          <wp:inline distT="0" distB="0" distL="0" distR="0">
            <wp:extent cx="5461000" cy="2362200"/>
            <wp:effectExtent l="0" t="0" r="0" b="0"/>
            <wp:docPr id="4" name="Picture 10" descr="Macintosh HD:Users:user:Desktop:FIG SI_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user:Desktop:FIG SI_1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1000" cy="2362200"/>
                    </a:xfrm>
                    <a:prstGeom prst="rect">
                      <a:avLst/>
                    </a:prstGeom>
                    <a:noFill/>
                    <a:ln>
                      <a:noFill/>
                    </a:ln>
                  </pic:spPr>
                </pic:pic>
              </a:graphicData>
            </a:graphic>
          </wp:inline>
        </w:drawing>
      </w:r>
    </w:p>
    <w:p w:rsidR="00885C3D" w:rsidRDefault="00885C3D" w:rsidP="00E925D2">
      <w:pPr>
        <w:pStyle w:val="Caption"/>
        <w:spacing w:line="240" w:lineRule="auto"/>
        <w:rPr>
          <w:szCs w:val="24"/>
        </w:rPr>
      </w:pPr>
    </w:p>
    <w:p w:rsidR="00885C3D" w:rsidRDefault="00885C3D" w:rsidP="00350621">
      <w:pPr>
        <w:pStyle w:val="Caption"/>
        <w:spacing w:line="240" w:lineRule="auto"/>
        <w:rPr>
          <w:b w:val="0"/>
          <w:szCs w:val="24"/>
          <w:lang w:val="en-GB"/>
        </w:rPr>
      </w:pPr>
      <w:r>
        <w:t xml:space="preserve">Figure S </w:t>
      </w:r>
      <w:r w:rsidR="00C445E4">
        <w:fldChar w:fldCharType="begin"/>
      </w:r>
      <w:r w:rsidR="00C445E4">
        <w:instrText xml:space="preserve"> SEQ Figure_S \* ARABIC </w:instrText>
      </w:r>
      <w:r w:rsidR="00C445E4">
        <w:fldChar w:fldCharType="separate"/>
      </w:r>
      <w:r>
        <w:rPr>
          <w:noProof/>
        </w:rPr>
        <w:t>4</w:t>
      </w:r>
      <w:r w:rsidR="00C445E4">
        <w:rPr>
          <w:noProof/>
        </w:rPr>
        <w:fldChar w:fldCharType="end"/>
      </w:r>
      <w:r w:rsidRPr="00D232F0">
        <w:rPr>
          <w:szCs w:val="24"/>
        </w:rPr>
        <w:t xml:space="preserve">. </w:t>
      </w:r>
      <w:bookmarkStart w:id="1" w:name="_Toc398384690"/>
      <w:r w:rsidRPr="00D232F0">
        <w:rPr>
          <w:szCs w:val="24"/>
        </w:rPr>
        <w:t xml:space="preserve">Self-assembly characterization of 2b. </w:t>
      </w:r>
      <w:r w:rsidRPr="00D232F0">
        <w:rPr>
          <w:b w:val="0"/>
          <w:szCs w:val="24"/>
        </w:rPr>
        <w:t>(</w:t>
      </w:r>
      <w:r w:rsidRPr="00D232F0">
        <w:rPr>
          <w:szCs w:val="24"/>
          <w:lang w:val="en-GB"/>
        </w:rPr>
        <w:t>a</w:t>
      </w:r>
      <w:r w:rsidRPr="00D232F0">
        <w:rPr>
          <w:b w:val="0"/>
          <w:szCs w:val="24"/>
          <w:lang w:val="en-GB"/>
        </w:rPr>
        <w:t>)</w:t>
      </w:r>
      <w:r w:rsidRPr="00D232F0">
        <w:rPr>
          <w:szCs w:val="24"/>
          <w:lang w:val="en-GB"/>
        </w:rPr>
        <w:t xml:space="preserve"> </w:t>
      </w:r>
      <w:r w:rsidRPr="00D232F0">
        <w:rPr>
          <w:b w:val="0"/>
          <w:szCs w:val="24"/>
          <w:lang w:val="en-GB"/>
        </w:rPr>
        <w:t xml:space="preserve">Atomic force microscopy (AFM) showing fibres (hydrogels – 20 mM) for </w:t>
      </w:r>
      <w:r w:rsidRPr="00D232F0">
        <w:rPr>
          <w:szCs w:val="24"/>
          <w:lang w:val="en-GB"/>
        </w:rPr>
        <w:t>2b</w:t>
      </w:r>
      <w:r w:rsidRPr="00D232F0">
        <w:rPr>
          <w:b w:val="0"/>
          <w:szCs w:val="24"/>
          <w:lang w:val="en-GB"/>
        </w:rPr>
        <w:t>. (</w:t>
      </w:r>
      <w:r w:rsidRPr="00D232F0">
        <w:rPr>
          <w:szCs w:val="24"/>
          <w:lang w:val="en-GB"/>
        </w:rPr>
        <w:t>b)</w:t>
      </w:r>
      <w:r w:rsidRPr="00D232F0">
        <w:rPr>
          <w:b w:val="0"/>
          <w:szCs w:val="24"/>
          <w:lang w:val="en-GB"/>
        </w:rPr>
        <w:t xml:space="preserve"> FTIR absorption spectrum in the amide I region (in D</w:t>
      </w:r>
      <w:r w:rsidRPr="00D232F0">
        <w:rPr>
          <w:b w:val="0"/>
          <w:szCs w:val="24"/>
          <w:vertAlign w:val="subscript"/>
          <w:lang w:val="en-GB"/>
        </w:rPr>
        <w:t>2</w:t>
      </w:r>
      <w:r w:rsidRPr="00D232F0">
        <w:rPr>
          <w:b w:val="0"/>
          <w:szCs w:val="24"/>
          <w:lang w:val="en-GB"/>
        </w:rPr>
        <w:t xml:space="preserve">O at pH 7): </w:t>
      </w:r>
      <w:r w:rsidRPr="00D232F0">
        <w:rPr>
          <w:szCs w:val="24"/>
          <w:lang w:val="en-GB"/>
        </w:rPr>
        <w:t>2a</w:t>
      </w:r>
      <w:r w:rsidRPr="00D232F0">
        <w:rPr>
          <w:b w:val="0"/>
          <w:szCs w:val="24"/>
          <w:lang w:val="en-GB"/>
        </w:rPr>
        <w:t xml:space="preserve"> (solution) and </w:t>
      </w:r>
      <w:r w:rsidRPr="00D232F0">
        <w:rPr>
          <w:szCs w:val="24"/>
          <w:lang w:val="en-GB"/>
        </w:rPr>
        <w:t>2b</w:t>
      </w:r>
      <w:r w:rsidRPr="00D232F0">
        <w:rPr>
          <w:b w:val="0"/>
          <w:szCs w:val="24"/>
          <w:lang w:val="en-GB"/>
        </w:rPr>
        <w:t xml:space="preserve"> (gel). </w:t>
      </w:r>
      <w:bookmarkEnd w:id="1"/>
    </w:p>
    <w:p w:rsidR="00885C3D" w:rsidRPr="00E925D2" w:rsidRDefault="00885C3D" w:rsidP="00E925D2"/>
    <w:p w:rsidR="00885C3D" w:rsidRPr="00D232F0" w:rsidRDefault="00885C3D" w:rsidP="00DB3615">
      <w:pPr>
        <w:rPr>
          <w:rFonts w:ascii="Times New Roman" w:hAnsi="Times New Roman"/>
        </w:rPr>
      </w:pPr>
    </w:p>
    <w:p w:rsidR="00885C3D" w:rsidRDefault="00E95D57" w:rsidP="00E925D2">
      <w:pPr>
        <w:pStyle w:val="Caption"/>
        <w:spacing w:line="240" w:lineRule="auto"/>
        <w:rPr>
          <w:szCs w:val="24"/>
        </w:rPr>
      </w:pPr>
      <w:r>
        <w:rPr>
          <w:noProof/>
          <w:szCs w:val="24"/>
        </w:rPr>
        <w:drawing>
          <wp:inline distT="0" distB="0" distL="0" distR="0">
            <wp:extent cx="5461000" cy="2463800"/>
            <wp:effectExtent l="0" t="0" r="0" b="0"/>
            <wp:docPr id="5" name="Picture 1" descr="Macintosh HD:Users:user:Desktop:S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Desktop:SI-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1000" cy="2463800"/>
                    </a:xfrm>
                    <a:prstGeom prst="rect">
                      <a:avLst/>
                    </a:prstGeom>
                    <a:noFill/>
                    <a:ln>
                      <a:noFill/>
                    </a:ln>
                  </pic:spPr>
                </pic:pic>
              </a:graphicData>
            </a:graphic>
          </wp:inline>
        </w:drawing>
      </w:r>
      <w:r w:rsidR="00885C3D" w:rsidRPr="00D232F0">
        <w:rPr>
          <w:szCs w:val="24"/>
        </w:rPr>
        <w:t xml:space="preserve"> </w:t>
      </w:r>
    </w:p>
    <w:p w:rsidR="00885C3D" w:rsidRPr="00D232F0" w:rsidRDefault="00885C3D" w:rsidP="00350621">
      <w:pPr>
        <w:pStyle w:val="Caption"/>
        <w:spacing w:line="240" w:lineRule="auto"/>
        <w:rPr>
          <w:b w:val="0"/>
          <w:szCs w:val="24"/>
          <w:lang w:val="en-GB"/>
        </w:rPr>
      </w:pPr>
      <w:r>
        <w:t xml:space="preserve">Figure S </w:t>
      </w:r>
      <w:r w:rsidR="00C445E4">
        <w:fldChar w:fldCharType="begin"/>
      </w:r>
      <w:r w:rsidR="00C445E4">
        <w:instrText xml:space="preserve"> SEQ Figure_S \* ARABIC </w:instrText>
      </w:r>
      <w:r w:rsidR="00C445E4">
        <w:fldChar w:fldCharType="separate"/>
      </w:r>
      <w:r>
        <w:rPr>
          <w:noProof/>
        </w:rPr>
        <w:t>5</w:t>
      </w:r>
      <w:r w:rsidR="00C445E4">
        <w:rPr>
          <w:noProof/>
        </w:rPr>
        <w:fldChar w:fldCharType="end"/>
      </w:r>
      <w:r w:rsidRPr="00D232F0">
        <w:rPr>
          <w:szCs w:val="24"/>
        </w:rPr>
        <w:t>. Self-assembly characterization of 2c. (</w:t>
      </w:r>
      <w:r w:rsidRPr="00D232F0">
        <w:rPr>
          <w:szCs w:val="24"/>
          <w:lang w:val="en-GB"/>
        </w:rPr>
        <w:t xml:space="preserve">a) </w:t>
      </w:r>
      <w:r w:rsidRPr="00D232F0">
        <w:rPr>
          <w:b w:val="0"/>
          <w:szCs w:val="24"/>
          <w:lang w:val="en-GB"/>
        </w:rPr>
        <w:t xml:space="preserve">AFM showing fibres for hydrogels (20 mM) for </w:t>
      </w:r>
      <w:r w:rsidRPr="00D232F0">
        <w:rPr>
          <w:szCs w:val="24"/>
          <w:lang w:val="en-GB"/>
        </w:rPr>
        <w:t>2c</w:t>
      </w:r>
      <w:r w:rsidRPr="00D232F0">
        <w:rPr>
          <w:b w:val="0"/>
          <w:szCs w:val="24"/>
          <w:lang w:val="en-GB"/>
        </w:rPr>
        <w:t>. (</w:t>
      </w:r>
      <w:r w:rsidRPr="00D232F0">
        <w:rPr>
          <w:szCs w:val="24"/>
          <w:lang w:val="en-GB"/>
        </w:rPr>
        <w:t>b</w:t>
      </w:r>
      <w:r w:rsidRPr="00D232F0">
        <w:rPr>
          <w:b w:val="0"/>
          <w:szCs w:val="24"/>
          <w:lang w:val="en-GB"/>
        </w:rPr>
        <w:t>) FTIR absorption spectrum in the amide I region (D</w:t>
      </w:r>
      <w:r w:rsidRPr="00D232F0">
        <w:rPr>
          <w:b w:val="0"/>
          <w:szCs w:val="24"/>
          <w:vertAlign w:val="subscript"/>
          <w:lang w:val="en-GB"/>
        </w:rPr>
        <w:t>2</w:t>
      </w:r>
      <w:r w:rsidRPr="00D232F0">
        <w:rPr>
          <w:b w:val="0"/>
          <w:szCs w:val="24"/>
          <w:lang w:val="en-GB"/>
        </w:rPr>
        <w:t xml:space="preserve">O, pH 7) for </w:t>
      </w:r>
      <w:r w:rsidRPr="00D232F0">
        <w:rPr>
          <w:szCs w:val="24"/>
          <w:lang w:val="en-GB"/>
        </w:rPr>
        <w:t>2c</w:t>
      </w:r>
      <w:r w:rsidRPr="00D232F0">
        <w:rPr>
          <w:b w:val="0"/>
          <w:szCs w:val="24"/>
          <w:lang w:val="en-GB"/>
        </w:rPr>
        <w:t xml:space="preserve"> gel. </w:t>
      </w:r>
    </w:p>
    <w:p w:rsidR="00885C3D" w:rsidRPr="00D232F0" w:rsidRDefault="00885C3D" w:rsidP="00B934B4">
      <w:pPr>
        <w:rPr>
          <w:rFonts w:ascii="Times New Roman" w:hAnsi="Times New Roman"/>
          <w:b/>
        </w:rPr>
      </w:pPr>
      <w:r>
        <w:rPr>
          <w:rFonts w:ascii="Times New Roman" w:hAnsi="Times New Roman"/>
          <w:b/>
        </w:rPr>
        <w:br w:type="page"/>
      </w:r>
    </w:p>
    <w:p w:rsidR="00885C3D" w:rsidRPr="00D232F0" w:rsidRDefault="00885C3D" w:rsidP="00A51A31">
      <w:pPr>
        <w:rPr>
          <w:rFonts w:ascii="Times New Roman" w:hAnsi="Times New Roman"/>
        </w:rPr>
      </w:pPr>
    </w:p>
    <w:p w:rsidR="00885C3D" w:rsidRPr="00D232F0" w:rsidRDefault="00E95D57" w:rsidP="00A51A31">
      <w:pPr>
        <w:spacing w:line="480" w:lineRule="auto"/>
        <w:rPr>
          <w:rFonts w:ascii="Times New Roman" w:hAnsi="Times New Roman"/>
        </w:rPr>
      </w:pPr>
      <w:r>
        <w:rPr>
          <w:rFonts w:ascii="Times New Roman" w:hAnsi="Times New Roman"/>
          <w:noProof/>
        </w:rPr>
        <w:drawing>
          <wp:inline distT="0" distB="0" distL="0" distR="0">
            <wp:extent cx="5448300" cy="3403600"/>
            <wp:effectExtent l="0" t="0" r="12700" b="0"/>
            <wp:docPr id="6" name="Picture 6" descr="Macintosh HD:Users:user:Desktop:SI _fig 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Desktop:SI _fig 1 n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403600"/>
                    </a:xfrm>
                    <a:prstGeom prst="rect">
                      <a:avLst/>
                    </a:prstGeom>
                    <a:noFill/>
                    <a:ln>
                      <a:noFill/>
                    </a:ln>
                  </pic:spPr>
                </pic:pic>
              </a:graphicData>
            </a:graphic>
          </wp:inline>
        </w:drawing>
      </w:r>
    </w:p>
    <w:p w:rsidR="00885C3D" w:rsidRDefault="00885C3D" w:rsidP="00E925D2">
      <w:pPr>
        <w:pStyle w:val="Caption"/>
        <w:spacing w:line="240" w:lineRule="auto"/>
        <w:rPr>
          <w:szCs w:val="24"/>
        </w:rPr>
      </w:pPr>
    </w:p>
    <w:p w:rsidR="00885C3D" w:rsidRPr="00D232F0" w:rsidRDefault="00885C3D" w:rsidP="007D69BC">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6</w:t>
      </w:r>
      <w:r w:rsidR="00C445E4">
        <w:rPr>
          <w:noProof/>
        </w:rPr>
        <w:fldChar w:fldCharType="end"/>
      </w:r>
      <w:r w:rsidRPr="00D232F0">
        <w:rPr>
          <w:szCs w:val="24"/>
        </w:rPr>
        <w:t>. Self-assembly characterization in presence of doxorubicin.</w:t>
      </w:r>
      <w:r w:rsidRPr="00D232F0">
        <w:rPr>
          <w:b w:val="0"/>
          <w:szCs w:val="24"/>
        </w:rPr>
        <w:t xml:space="preserve"> (</w:t>
      </w:r>
      <w:r w:rsidRPr="00D232F0">
        <w:rPr>
          <w:szCs w:val="24"/>
        </w:rPr>
        <w:t>a</w:t>
      </w:r>
      <w:r w:rsidRPr="00D232F0">
        <w:rPr>
          <w:b w:val="0"/>
          <w:szCs w:val="24"/>
        </w:rPr>
        <w:t xml:space="preserve">) </w:t>
      </w:r>
      <w:r w:rsidRPr="00D232F0">
        <w:rPr>
          <w:b w:val="0"/>
          <w:szCs w:val="24"/>
          <w:lang w:eastAsia="zh-CN"/>
        </w:rPr>
        <w:t>TEM, (</w:t>
      </w:r>
      <w:r w:rsidRPr="00D232F0">
        <w:rPr>
          <w:szCs w:val="24"/>
          <w:lang w:eastAsia="zh-CN"/>
        </w:rPr>
        <w:t>b</w:t>
      </w:r>
      <w:r w:rsidRPr="00D232F0">
        <w:rPr>
          <w:b w:val="0"/>
          <w:szCs w:val="24"/>
          <w:lang w:eastAsia="zh-CN"/>
        </w:rPr>
        <w:t>) AFM and (</w:t>
      </w:r>
      <w:r w:rsidRPr="00D232F0">
        <w:rPr>
          <w:szCs w:val="24"/>
          <w:lang w:eastAsia="zh-CN"/>
        </w:rPr>
        <w:t>c</w:t>
      </w:r>
      <w:r w:rsidRPr="00D232F0">
        <w:rPr>
          <w:b w:val="0"/>
          <w:szCs w:val="24"/>
          <w:lang w:eastAsia="zh-CN"/>
        </w:rPr>
        <w:t>) fluorescence microscopy (magnification 10x) images of doxorubicin loaded octapeptide  (</w:t>
      </w:r>
      <w:r w:rsidRPr="00D232F0">
        <w:rPr>
          <w:szCs w:val="24"/>
          <w:lang w:eastAsia="zh-CN"/>
        </w:rPr>
        <w:t>2a</w:t>
      </w:r>
      <w:r w:rsidRPr="00D232F0">
        <w:rPr>
          <w:b w:val="0"/>
          <w:szCs w:val="24"/>
          <w:lang w:eastAsia="zh-CN"/>
        </w:rPr>
        <w:t>) showing that micelle formation was not disrupted by the presence of the drug (doxorubicin) and that the doxorubicin (fluorescence microscopy) is retained in the micelles. (</w:t>
      </w:r>
      <w:r w:rsidRPr="00D232F0">
        <w:rPr>
          <w:szCs w:val="24"/>
          <w:lang w:eastAsia="zh-CN"/>
        </w:rPr>
        <w:t>d</w:t>
      </w:r>
      <w:r w:rsidRPr="00D232F0">
        <w:rPr>
          <w:b w:val="0"/>
          <w:szCs w:val="24"/>
          <w:lang w:eastAsia="zh-CN"/>
        </w:rPr>
        <w:t>) TEM and (</w:t>
      </w:r>
      <w:r w:rsidRPr="00D232F0">
        <w:rPr>
          <w:szCs w:val="24"/>
          <w:lang w:eastAsia="zh-CN"/>
        </w:rPr>
        <w:t>e</w:t>
      </w:r>
      <w:r w:rsidRPr="00D232F0">
        <w:rPr>
          <w:b w:val="0"/>
          <w:szCs w:val="24"/>
          <w:lang w:eastAsia="zh-CN"/>
        </w:rPr>
        <w:t>) AFM showing the synthetically made observed cleavage product (</w:t>
      </w:r>
      <w:r w:rsidRPr="00D232F0">
        <w:rPr>
          <w:szCs w:val="24"/>
          <w:lang w:eastAsia="zh-CN"/>
        </w:rPr>
        <w:t>2c</w:t>
      </w:r>
      <w:r w:rsidRPr="00D232F0">
        <w:rPr>
          <w:b w:val="0"/>
          <w:szCs w:val="24"/>
          <w:lang w:eastAsia="zh-CN"/>
        </w:rPr>
        <w:t>) confirming fibers are forming in presence of doxorubicin and (</w:t>
      </w:r>
      <w:r w:rsidRPr="00D232F0">
        <w:rPr>
          <w:szCs w:val="24"/>
          <w:lang w:eastAsia="zh-CN"/>
        </w:rPr>
        <w:t>f</w:t>
      </w:r>
      <w:r w:rsidRPr="00D232F0">
        <w:rPr>
          <w:b w:val="0"/>
          <w:szCs w:val="24"/>
          <w:lang w:eastAsia="zh-CN"/>
        </w:rPr>
        <w:t xml:space="preserve">) fluorescence microscopy (magnification 10x) showing doxorubicin entrapment in the fibers.  </w:t>
      </w:r>
    </w:p>
    <w:p w:rsidR="00885C3D" w:rsidRPr="00D232F0" w:rsidRDefault="00885C3D" w:rsidP="00ED348F">
      <w:pPr>
        <w:spacing w:line="360" w:lineRule="auto"/>
        <w:jc w:val="both"/>
        <w:rPr>
          <w:rFonts w:ascii="Times New Roman" w:eastAsia="SimSun" w:hAnsi="Times New Roman"/>
          <w:b/>
          <w:lang w:eastAsia="zh-CN"/>
        </w:rPr>
      </w:pPr>
    </w:p>
    <w:p w:rsidR="00885C3D" w:rsidRPr="00D232F0" w:rsidRDefault="00E95D57" w:rsidP="009065C6">
      <w:pPr>
        <w:spacing w:line="360" w:lineRule="auto"/>
        <w:jc w:val="both"/>
        <w:rPr>
          <w:rFonts w:ascii="Times New Roman" w:eastAsia="SimSun" w:hAnsi="Times New Roman"/>
          <w:noProof/>
        </w:rPr>
      </w:pPr>
      <w:r>
        <w:rPr>
          <w:rFonts w:ascii="Times New Roman" w:eastAsia="SimSun" w:hAnsi="Times New Roman"/>
          <w:noProof/>
        </w:rPr>
        <w:lastRenderedPageBreak/>
        <w:drawing>
          <wp:inline distT="0" distB="0" distL="0" distR="0">
            <wp:extent cx="5410200" cy="5626100"/>
            <wp:effectExtent l="0" t="0" r="0" b="12700"/>
            <wp:docPr id="7" name="Picture 2" descr="Macintosh HD:Users:user:Desktop:SI 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Desktop:SI 2_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5626100"/>
                    </a:xfrm>
                    <a:prstGeom prst="rect">
                      <a:avLst/>
                    </a:prstGeom>
                    <a:noFill/>
                    <a:ln>
                      <a:noFill/>
                    </a:ln>
                  </pic:spPr>
                </pic:pic>
              </a:graphicData>
            </a:graphic>
          </wp:inline>
        </w:drawing>
      </w:r>
    </w:p>
    <w:p w:rsidR="00885C3D" w:rsidRPr="00536FE7" w:rsidRDefault="00885C3D" w:rsidP="007D69BC">
      <w:pPr>
        <w:pStyle w:val="Caption"/>
        <w:spacing w:line="240" w:lineRule="auto"/>
        <w:rPr>
          <w:b w:val="0"/>
          <w:lang w:eastAsia="zh-CN"/>
        </w:rPr>
      </w:pPr>
      <w:r>
        <w:t xml:space="preserve">Figure S </w:t>
      </w:r>
      <w:r w:rsidR="00C445E4">
        <w:fldChar w:fldCharType="begin"/>
      </w:r>
      <w:r w:rsidR="00C445E4">
        <w:instrText xml:space="preserve"> SEQ Figure_S \* ARABIC </w:instrText>
      </w:r>
      <w:r w:rsidR="00C445E4">
        <w:fldChar w:fldCharType="separate"/>
      </w:r>
      <w:r>
        <w:rPr>
          <w:noProof/>
        </w:rPr>
        <w:t>7</w:t>
      </w:r>
      <w:r w:rsidR="00C445E4">
        <w:rPr>
          <w:noProof/>
        </w:rPr>
        <w:fldChar w:fldCharType="end"/>
      </w:r>
      <w:r w:rsidRPr="00D232F0">
        <w:rPr>
          <w:szCs w:val="24"/>
        </w:rPr>
        <w:t xml:space="preserve">. HPLC of </w:t>
      </w:r>
      <w:r w:rsidRPr="00D232F0">
        <w:rPr>
          <w:rFonts w:eastAsia="SimSun"/>
          <w:szCs w:val="24"/>
          <w:lang w:eastAsia="zh-CN"/>
        </w:rPr>
        <w:t>peptide (2a) digestion with MMP-9</w:t>
      </w:r>
      <w:r w:rsidRPr="00D232F0">
        <w:rPr>
          <w:szCs w:val="24"/>
        </w:rPr>
        <w:t xml:space="preserve">. </w:t>
      </w:r>
      <w:r w:rsidRPr="00D232F0">
        <w:rPr>
          <w:b w:val="0"/>
          <w:szCs w:val="24"/>
        </w:rPr>
        <w:t xml:space="preserve">HPLC chromatograms showing the MMP-9 induced digestion of </w:t>
      </w:r>
      <w:r w:rsidRPr="00D232F0">
        <w:rPr>
          <w:szCs w:val="24"/>
        </w:rPr>
        <w:t>2a</w:t>
      </w:r>
      <w:r w:rsidRPr="00D232F0">
        <w:rPr>
          <w:b w:val="0"/>
          <w:szCs w:val="24"/>
        </w:rPr>
        <w:t xml:space="preserve"> monitored over 120 h. Product formation at different time points is showed: time 0 (no enzyme), 24 h, 48 h. 72 h, 96 h and 120 h. </w:t>
      </w:r>
      <w:r w:rsidRPr="00D232F0">
        <w:rPr>
          <w:rFonts w:eastAsia="SimSun"/>
          <w:b w:val="0"/>
          <w:szCs w:val="24"/>
          <w:lang w:val="en-GB" w:eastAsia="zh-CN"/>
        </w:rPr>
        <w:t xml:space="preserve">More in </w:t>
      </w:r>
      <w:r w:rsidRPr="00D232F0">
        <w:rPr>
          <w:rFonts w:eastAsia="SimSun"/>
          <w:b w:val="0"/>
          <w:szCs w:val="24"/>
          <w:lang w:eastAsia="zh-CN"/>
        </w:rPr>
        <w:t>detail, GFFLGLDD is converted to 3 main products after 96 h:</w:t>
      </w:r>
      <w:r w:rsidRPr="00D232F0">
        <w:rPr>
          <w:rFonts w:eastAsia="SimSun"/>
          <w:szCs w:val="24"/>
          <w:lang w:eastAsia="zh-CN"/>
        </w:rPr>
        <w:t xml:space="preserve"> </w:t>
      </w:r>
      <w:r w:rsidRPr="00536FE7">
        <w:rPr>
          <w:b w:val="0"/>
          <w:lang w:eastAsia="zh-CN"/>
        </w:rPr>
        <w:t>GFFLGL (2c): HPLC (20-80% Solvent B, retention time = 18.9 min). LCMS: LC (5-100% Solvent D, retention time = 10.3 min), MS (mass calculated: [M-H]</w:t>
      </w:r>
      <w:r w:rsidRPr="00536FE7">
        <w:rPr>
          <w:b w:val="0"/>
          <w:vertAlign w:val="superscript"/>
          <w:lang w:eastAsia="zh-CN"/>
        </w:rPr>
        <w:t>-</w:t>
      </w:r>
      <w:r w:rsidRPr="00536FE7">
        <w:rPr>
          <w:b w:val="0"/>
          <w:lang w:eastAsia="zh-CN"/>
        </w:rPr>
        <w:t>= 651.3, mass observed: [M-H]</w:t>
      </w:r>
      <w:r w:rsidRPr="00536FE7">
        <w:rPr>
          <w:b w:val="0"/>
          <w:vertAlign w:val="superscript"/>
          <w:lang w:eastAsia="zh-CN"/>
        </w:rPr>
        <w:t xml:space="preserve">- </w:t>
      </w:r>
      <w:r w:rsidRPr="00536FE7">
        <w:rPr>
          <w:b w:val="0"/>
          <w:lang w:eastAsia="zh-CN"/>
        </w:rPr>
        <w:t>= 651.3); GFF (2d): HPLC (20-80% Solvent B, retention time = 14.1 min). LCMS: LC (5-100% Solvent D, retention time = 8.6 min), MS (mass calculated: [M-H]</w:t>
      </w:r>
      <w:r w:rsidRPr="00536FE7">
        <w:rPr>
          <w:b w:val="0"/>
          <w:vertAlign w:val="superscript"/>
          <w:lang w:eastAsia="zh-CN"/>
        </w:rPr>
        <w:t>-</w:t>
      </w:r>
      <w:r w:rsidRPr="00536FE7">
        <w:rPr>
          <w:b w:val="0"/>
          <w:lang w:eastAsia="zh-CN"/>
        </w:rPr>
        <w:t>= 368.1, mass observed: [M-H]</w:t>
      </w:r>
      <w:r w:rsidRPr="00536FE7">
        <w:rPr>
          <w:b w:val="0"/>
          <w:vertAlign w:val="superscript"/>
          <w:lang w:eastAsia="zh-CN"/>
        </w:rPr>
        <w:t xml:space="preserve">- </w:t>
      </w:r>
      <w:r w:rsidRPr="00536FE7">
        <w:rPr>
          <w:b w:val="0"/>
          <w:lang w:eastAsia="zh-CN"/>
        </w:rPr>
        <w:t>= 368.1); FLGLDD (2e): HPLC (20-80% Solvent B, retention time = 13.7 min). LCMS: LC (5-100% Solvent D, retention time = 8.5 min), MS (mass calculated: [M+H]</w:t>
      </w:r>
      <w:r w:rsidRPr="00536FE7">
        <w:rPr>
          <w:b w:val="0"/>
          <w:vertAlign w:val="superscript"/>
          <w:lang w:eastAsia="zh-CN"/>
        </w:rPr>
        <w:t>+</w:t>
      </w:r>
      <w:r w:rsidRPr="00536FE7">
        <w:rPr>
          <w:b w:val="0"/>
          <w:lang w:eastAsia="zh-CN"/>
        </w:rPr>
        <w:t>= 679.3, mass observed: [M+H]</w:t>
      </w:r>
      <w:r w:rsidRPr="00536FE7">
        <w:rPr>
          <w:b w:val="0"/>
          <w:vertAlign w:val="superscript"/>
          <w:lang w:eastAsia="zh-CN"/>
        </w:rPr>
        <w:t xml:space="preserve">+ </w:t>
      </w:r>
      <w:r w:rsidRPr="00536FE7">
        <w:rPr>
          <w:b w:val="0"/>
          <w:lang w:eastAsia="zh-CN"/>
        </w:rPr>
        <w:t xml:space="preserve">= 679.3). After 120 h further fragmentation of the substrate is observed, but also the digestion of the GFFLGL product (2c) into GF and FLGL (2f): HPLC (20-80% Solvent B, retention time = 17.2 min). </w:t>
      </w:r>
      <w:r w:rsidRPr="00536FE7">
        <w:rPr>
          <w:b w:val="0"/>
          <w:lang w:eastAsia="zh-CN"/>
        </w:rPr>
        <w:lastRenderedPageBreak/>
        <w:t>LCMS: LC (5-100% Solvent D, retention time = 9.3 min), MS (mass calculated: [M-H]</w:t>
      </w:r>
      <w:r w:rsidRPr="00536FE7">
        <w:rPr>
          <w:b w:val="0"/>
          <w:vertAlign w:val="superscript"/>
          <w:lang w:eastAsia="zh-CN"/>
        </w:rPr>
        <w:t xml:space="preserve">- </w:t>
      </w:r>
      <w:r w:rsidRPr="00536FE7">
        <w:rPr>
          <w:b w:val="0"/>
          <w:lang w:eastAsia="zh-CN"/>
        </w:rPr>
        <w:t>= 447.2, mass observed: [M-H]</w:t>
      </w:r>
      <w:r w:rsidRPr="00536FE7">
        <w:rPr>
          <w:b w:val="0"/>
          <w:vertAlign w:val="superscript"/>
          <w:lang w:eastAsia="zh-CN"/>
        </w:rPr>
        <w:t xml:space="preserve">- </w:t>
      </w:r>
      <w:r w:rsidRPr="00536FE7">
        <w:rPr>
          <w:b w:val="0"/>
          <w:lang w:eastAsia="zh-CN"/>
        </w:rPr>
        <w:t>= 447.1)</w:t>
      </w:r>
    </w:p>
    <w:p w:rsidR="00885C3D" w:rsidRPr="00D232F0" w:rsidRDefault="00885C3D" w:rsidP="00E925D2">
      <w:pPr>
        <w:jc w:val="both"/>
        <w:rPr>
          <w:rFonts w:ascii="Times New Roman" w:eastAsia="SimSun" w:hAnsi="Times New Roman"/>
          <w:lang w:eastAsia="zh-CN"/>
        </w:rPr>
      </w:pPr>
    </w:p>
    <w:p w:rsidR="00885C3D" w:rsidRPr="00D232F0" w:rsidRDefault="00885C3D" w:rsidP="00F5428C">
      <w:pPr>
        <w:spacing w:line="360" w:lineRule="auto"/>
        <w:jc w:val="both"/>
        <w:rPr>
          <w:rFonts w:ascii="Times New Roman" w:eastAsia="SimSun" w:hAnsi="Times New Roman"/>
          <w:lang w:eastAsia="zh-CN"/>
        </w:rPr>
      </w:pPr>
    </w:p>
    <w:p w:rsidR="00885C3D" w:rsidRPr="00D232F0" w:rsidRDefault="00E95D57" w:rsidP="009065C6">
      <w:pPr>
        <w:spacing w:line="360" w:lineRule="auto"/>
        <w:jc w:val="both"/>
        <w:rPr>
          <w:rFonts w:ascii="Times New Roman" w:eastAsia="SimSun" w:hAnsi="Times New Roman"/>
          <w:lang w:eastAsia="zh-CN"/>
        </w:rPr>
      </w:pPr>
      <w:r>
        <w:rPr>
          <w:rFonts w:ascii="Times New Roman" w:eastAsia="SimSun" w:hAnsi="Times New Roman"/>
          <w:noProof/>
        </w:rPr>
        <w:drawing>
          <wp:inline distT="0" distB="0" distL="0" distR="0">
            <wp:extent cx="5435600" cy="5181600"/>
            <wp:effectExtent l="0" t="0" r="0" b="0"/>
            <wp:docPr id="8" name="Picture 11" descr="Macintosh HD:Users:user:Desktop:MS enzyme cleav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user:Desktop:MS enzyme cleav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600" cy="5181600"/>
                    </a:xfrm>
                    <a:prstGeom prst="rect">
                      <a:avLst/>
                    </a:prstGeom>
                    <a:noFill/>
                    <a:ln>
                      <a:noFill/>
                    </a:ln>
                  </pic:spPr>
                </pic:pic>
              </a:graphicData>
            </a:graphic>
          </wp:inline>
        </w:drawing>
      </w:r>
    </w:p>
    <w:p w:rsidR="00885C3D" w:rsidRDefault="00885C3D" w:rsidP="00E925D2">
      <w:pPr>
        <w:pStyle w:val="Caption"/>
        <w:spacing w:line="240" w:lineRule="auto"/>
        <w:rPr>
          <w:szCs w:val="24"/>
        </w:rPr>
      </w:pPr>
    </w:p>
    <w:p w:rsidR="00885C3D" w:rsidRDefault="00885C3D" w:rsidP="007D69BC">
      <w:pPr>
        <w:pStyle w:val="Caption"/>
        <w:spacing w:line="240" w:lineRule="auto"/>
        <w:rPr>
          <w:rFonts w:eastAsia="SimSun"/>
          <w:b w:val="0"/>
          <w:szCs w:val="24"/>
          <w:lang w:eastAsia="zh-CN"/>
        </w:rPr>
      </w:pPr>
      <w:r>
        <w:t xml:space="preserve">Figure S </w:t>
      </w:r>
      <w:r w:rsidR="00C445E4">
        <w:fldChar w:fldCharType="begin"/>
      </w:r>
      <w:r w:rsidR="00C445E4">
        <w:instrText xml:space="preserve"> SEQ Figure_S \* ARABIC </w:instrText>
      </w:r>
      <w:r w:rsidR="00C445E4">
        <w:fldChar w:fldCharType="separate"/>
      </w:r>
      <w:r>
        <w:rPr>
          <w:noProof/>
        </w:rPr>
        <w:t>8</w:t>
      </w:r>
      <w:r w:rsidR="00C445E4">
        <w:rPr>
          <w:noProof/>
        </w:rPr>
        <w:fldChar w:fldCharType="end"/>
      </w:r>
      <w:r w:rsidRPr="00D232F0">
        <w:rPr>
          <w:szCs w:val="24"/>
        </w:rPr>
        <w:t xml:space="preserve">. Mass spectra of </w:t>
      </w:r>
      <w:r w:rsidRPr="00D232F0">
        <w:rPr>
          <w:rFonts w:eastAsia="SimSun"/>
          <w:szCs w:val="24"/>
          <w:lang w:eastAsia="zh-CN"/>
        </w:rPr>
        <w:t>peptide (2a) digestion with MMP-9</w:t>
      </w:r>
      <w:r w:rsidRPr="00D232F0">
        <w:rPr>
          <w:szCs w:val="24"/>
        </w:rPr>
        <w:t>.</w:t>
      </w:r>
      <w:r>
        <w:rPr>
          <w:szCs w:val="24"/>
        </w:rPr>
        <w:t xml:space="preserve"> </w:t>
      </w:r>
      <w:r w:rsidRPr="00D232F0">
        <w:rPr>
          <w:b w:val="0"/>
          <w:szCs w:val="24"/>
        </w:rPr>
        <w:t>MS data for (</w:t>
      </w:r>
      <w:r w:rsidRPr="00D232F0">
        <w:rPr>
          <w:szCs w:val="24"/>
        </w:rPr>
        <w:t>a</w:t>
      </w:r>
      <w:r w:rsidRPr="00D232F0">
        <w:rPr>
          <w:b w:val="0"/>
          <w:szCs w:val="24"/>
        </w:rPr>
        <w:t xml:space="preserve">) </w:t>
      </w:r>
      <w:r w:rsidRPr="00D232F0">
        <w:rPr>
          <w:rFonts w:eastAsia="SimSun"/>
          <w:b w:val="0"/>
          <w:szCs w:val="24"/>
          <w:lang w:eastAsia="zh-CN"/>
        </w:rPr>
        <w:t>GFFLGL (</w:t>
      </w:r>
      <w:r w:rsidRPr="00D232F0">
        <w:rPr>
          <w:rFonts w:eastAsia="SimSun"/>
          <w:szCs w:val="24"/>
          <w:lang w:eastAsia="zh-CN"/>
        </w:rPr>
        <w:t>2c</w:t>
      </w:r>
      <w:r w:rsidRPr="00D232F0">
        <w:rPr>
          <w:rFonts w:eastAsia="SimSun"/>
          <w:b w:val="0"/>
          <w:szCs w:val="24"/>
          <w:lang w:eastAsia="zh-CN"/>
        </w:rPr>
        <w:t>), (</w:t>
      </w:r>
      <w:r w:rsidRPr="00D232F0">
        <w:rPr>
          <w:rFonts w:eastAsia="SimSun"/>
          <w:szCs w:val="24"/>
          <w:lang w:eastAsia="zh-CN"/>
        </w:rPr>
        <w:t>b</w:t>
      </w:r>
      <w:r w:rsidRPr="00D232F0">
        <w:rPr>
          <w:rFonts w:eastAsia="SimSun"/>
          <w:b w:val="0"/>
          <w:szCs w:val="24"/>
          <w:lang w:eastAsia="zh-CN"/>
        </w:rPr>
        <w:t>) GFF (</w:t>
      </w:r>
      <w:r w:rsidRPr="00D232F0">
        <w:rPr>
          <w:rFonts w:eastAsia="SimSun"/>
          <w:szCs w:val="24"/>
          <w:lang w:eastAsia="zh-CN"/>
        </w:rPr>
        <w:t>2d</w:t>
      </w:r>
      <w:r w:rsidRPr="00D232F0">
        <w:rPr>
          <w:rFonts w:eastAsia="SimSun"/>
          <w:b w:val="0"/>
          <w:szCs w:val="24"/>
          <w:lang w:eastAsia="zh-CN"/>
        </w:rPr>
        <w:t>), (</w:t>
      </w:r>
      <w:r w:rsidRPr="00D232F0">
        <w:rPr>
          <w:rFonts w:eastAsia="SimSun"/>
          <w:szCs w:val="24"/>
          <w:lang w:eastAsia="zh-CN"/>
        </w:rPr>
        <w:t>c</w:t>
      </w:r>
      <w:r w:rsidRPr="00D232F0">
        <w:rPr>
          <w:rFonts w:eastAsia="SimSun"/>
          <w:b w:val="0"/>
          <w:szCs w:val="24"/>
          <w:lang w:eastAsia="zh-CN"/>
        </w:rPr>
        <w:t>) FLGLDD (</w:t>
      </w:r>
      <w:r w:rsidRPr="00D232F0">
        <w:rPr>
          <w:rFonts w:eastAsia="SimSun"/>
          <w:szCs w:val="24"/>
          <w:lang w:eastAsia="zh-CN"/>
        </w:rPr>
        <w:t>2e</w:t>
      </w:r>
      <w:r w:rsidRPr="00D232F0">
        <w:rPr>
          <w:rFonts w:eastAsia="SimSun"/>
          <w:b w:val="0"/>
          <w:szCs w:val="24"/>
          <w:lang w:eastAsia="zh-CN"/>
        </w:rPr>
        <w:t>) and (</w:t>
      </w:r>
      <w:r w:rsidRPr="00D232F0">
        <w:rPr>
          <w:rFonts w:eastAsia="SimSun"/>
          <w:szCs w:val="24"/>
          <w:lang w:eastAsia="zh-CN"/>
        </w:rPr>
        <w:t>d</w:t>
      </w:r>
      <w:r w:rsidRPr="00D232F0">
        <w:rPr>
          <w:rFonts w:eastAsia="SimSun"/>
          <w:b w:val="0"/>
          <w:szCs w:val="24"/>
          <w:lang w:eastAsia="zh-CN"/>
        </w:rPr>
        <w:t>) FLGL (</w:t>
      </w:r>
      <w:r w:rsidRPr="00D232F0">
        <w:rPr>
          <w:rFonts w:eastAsia="SimSun"/>
          <w:szCs w:val="24"/>
          <w:lang w:eastAsia="zh-CN"/>
        </w:rPr>
        <w:t>2f</w:t>
      </w:r>
      <w:r w:rsidRPr="00D232F0">
        <w:rPr>
          <w:rFonts w:eastAsia="SimSun"/>
          <w:b w:val="0"/>
          <w:szCs w:val="24"/>
          <w:lang w:eastAsia="zh-CN"/>
        </w:rPr>
        <w:t>) described in the previous figure (Supplementary Figure 7).</w:t>
      </w:r>
    </w:p>
    <w:p w:rsidR="00885C3D" w:rsidRDefault="00E95D57" w:rsidP="00350621">
      <w:r>
        <w:rPr>
          <w:noProof/>
        </w:rPr>
        <w:lastRenderedPageBreak/>
        <w:drawing>
          <wp:inline distT="0" distB="0" distL="0" distR="0">
            <wp:extent cx="5283200" cy="24892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200" cy="2489200"/>
                    </a:xfrm>
                    <a:prstGeom prst="rect">
                      <a:avLst/>
                    </a:prstGeom>
                    <a:noFill/>
                    <a:ln>
                      <a:noFill/>
                    </a:ln>
                  </pic:spPr>
                </pic:pic>
              </a:graphicData>
            </a:graphic>
          </wp:inline>
        </w:drawing>
      </w:r>
    </w:p>
    <w:p w:rsidR="00885C3D" w:rsidRDefault="00885C3D" w:rsidP="007D69BC">
      <w:pPr>
        <w:keepNext/>
      </w:pPr>
    </w:p>
    <w:p w:rsidR="00885C3D" w:rsidRPr="00811623" w:rsidRDefault="00885C3D" w:rsidP="007D69BC">
      <w:pPr>
        <w:pStyle w:val="Caption"/>
        <w:spacing w:line="240" w:lineRule="auto"/>
        <w:jc w:val="left"/>
      </w:pPr>
      <w:r w:rsidRPr="00811623">
        <w:t xml:space="preserve">Figure S </w:t>
      </w:r>
      <w:r w:rsidRPr="00811623">
        <w:fldChar w:fldCharType="begin"/>
      </w:r>
      <w:r w:rsidRPr="00811623">
        <w:instrText xml:space="preserve"> SEQ Figure_S \* ARABIC </w:instrText>
      </w:r>
      <w:r w:rsidRPr="00811623">
        <w:fldChar w:fldCharType="separate"/>
      </w:r>
      <w:r w:rsidRPr="00811623">
        <w:rPr>
          <w:noProof/>
        </w:rPr>
        <w:t>9</w:t>
      </w:r>
      <w:r w:rsidRPr="00811623">
        <w:fldChar w:fldCharType="end"/>
      </w:r>
      <w:r w:rsidRPr="00811623">
        <w:t>. TEM images.</w:t>
      </w:r>
      <w:r w:rsidRPr="00811623">
        <w:rPr>
          <w:b w:val="0"/>
        </w:rPr>
        <w:t xml:space="preserve"> (</w:t>
      </w:r>
      <w:r w:rsidRPr="00811623">
        <w:t>a</w:t>
      </w:r>
      <w:r w:rsidRPr="00811623">
        <w:rPr>
          <w:b w:val="0"/>
        </w:rPr>
        <w:t xml:space="preserve">) </w:t>
      </w:r>
      <w:r w:rsidRPr="00811623">
        <w:t xml:space="preserve">1a </w:t>
      </w:r>
      <w:r w:rsidRPr="00811623">
        <w:rPr>
          <w:b w:val="0"/>
        </w:rPr>
        <w:t>and (</w:t>
      </w:r>
      <w:r w:rsidRPr="00811623">
        <w:t>b</w:t>
      </w:r>
      <w:r w:rsidRPr="00811623">
        <w:rPr>
          <w:b w:val="0"/>
        </w:rPr>
        <w:t xml:space="preserve">) </w:t>
      </w:r>
      <w:r w:rsidRPr="00811623">
        <w:t>2a</w:t>
      </w:r>
      <w:r w:rsidRPr="00811623">
        <w:rPr>
          <w:b w:val="0"/>
        </w:rPr>
        <w:t xml:space="preserve"> treated with MMP-9 for 96 h to form fibers of </w:t>
      </w:r>
      <w:r w:rsidRPr="00811623">
        <w:t>1c</w:t>
      </w:r>
      <w:r w:rsidRPr="00811623">
        <w:rPr>
          <w:b w:val="0"/>
        </w:rPr>
        <w:t xml:space="preserve"> and </w:t>
      </w:r>
      <w:r w:rsidRPr="00811623">
        <w:t>2c</w:t>
      </w:r>
      <w:r w:rsidRPr="00811623">
        <w:rPr>
          <w:b w:val="0"/>
        </w:rPr>
        <w:t xml:space="preserve">, respectively.  </w:t>
      </w:r>
    </w:p>
    <w:p w:rsidR="00885C3D" w:rsidRDefault="00885C3D" w:rsidP="00350621"/>
    <w:p w:rsidR="00885C3D" w:rsidRPr="00BA40C7" w:rsidRDefault="00E95D57" w:rsidP="00BA40C7">
      <w:r>
        <w:rPr>
          <w:b/>
          <w:noProof/>
        </w:rPr>
        <w:drawing>
          <wp:inline distT="0" distB="0" distL="0" distR="0">
            <wp:extent cx="5448300" cy="2362200"/>
            <wp:effectExtent l="0" t="0" r="12700" b="0"/>
            <wp:docPr id="10" name="Picture 14" descr="Macintosh HD:Users:daniela:Desktop:REVISION:final stuff:fig S 10_dox r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niela:Desktop:REVISION:final stuff:fig S 10_dox red .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2362200"/>
                    </a:xfrm>
                    <a:prstGeom prst="rect">
                      <a:avLst/>
                    </a:prstGeom>
                    <a:noFill/>
                    <a:ln>
                      <a:noFill/>
                    </a:ln>
                  </pic:spPr>
                </pic:pic>
              </a:graphicData>
            </a:graphic>
          </wp:inline>
        </w:drawing>
      </w:r>
      <w:r w:rsidR="00885C3D" w:rsidRPr="00D232F0">
        <w:t xml:space="preserve"> </w:t>
      </w:r>
    </w:p>
    <w:p w:rsidR="00885C3D" w:rsidRDefault="00885C3D" w:rsidP="007D69BC">
      <w:pPr>
        <w:pStyle w:val="Caption"/>
        <w:spacing w:line="240" w:lineRule="auto"/>
        <w:rPr>
          <w:b w:val="0"/>
          <w:szCs w:val="24"/>
          <w:lang w:eastAsia="zh-CN"/>
        </w:rPr>
      </w:pPr>
      <w:r>
        <w:t xml:space="preserve">Figure S </w:t>
      </w:r>
      <w:r w:rsidR="00C445E4">
        <w:fldChar w:fldCharType="begin"/>
      </w:r>
      <w:r w:rsidR="00C445E4">
        <w:instrText xml:space="preserve"> SEQ Figure_S \* ARABIC </w:instrText>
      </w:r>
      <w:r w:rsidR="00C445E4">
        <w:fldChar w:fldCharType="separate"/>
      </w:r>
      <w:r>
        <w:rPr>
          <w:noProof/>
        </w:rPr>
        <w:t>10</w:t>
      </w:r>
      <w:r w:rsidR="00C445E4">
        <w:rPr>
          <w:noProof/>
        </w:rPr>
        <w:fldChar w:fldCharType="end"/>
      </w:r>
      <w:r w:rsidRPr="00D232F0">
        <w:rPr>
          <w:szCs w:val="24"/>
        </w:rPr>
        <w:t xml:space="preserve">. </w:t>
      </w:r>
      <w:r w:rsidRPr="00D232F0">
        <w:rPr>
          <w:rFonts w:eastAsia="SimSun"/>
          <w:szCs w:val="24"/>
          <w:lang w:eastAsia="zh-CN"/>
        </w:rPr>
        <w:t>Doxorubicin fluorescence.</w:t>
      </w:r>
      <w:r w:rsidRPr="00D232F0">
        <w:rPr>
          <w:rFonts w:eastAsia="SimSun"/>
          <w:b w:val="0"/>
          <w:szCs w:val="24"/>
          <w:lang w:eastAsia="zh-CN"/>
        </w:rPr>
        <w:t xml:space="preserve"> </w:t>
      </w:r>
      <w:r w:rsidRPr="00D232F0">
        <w:rPr>
          <w:b w:val="0"/>
          <w:szCs w:val="24"/>
          <w:lang w:eastAsia="zh-CN"/>
        </w:rPr>
        <w:t>(</w:t>
      </w:r>
      <w:r w:rsidRPr="00D232F0">
        <w:rPr>
          <w:szCs w:val="24"/>
          <w:lang w:eastAsia="zh-CN"/>
        </w:rPr>
        <w:t>a</w:t>
      </w:r>
      <w:r w:rsidRPr="00D232F0">
        <w:rPr>
          <w:b w:val="0"/>
          <w:szCs w:val="24"/>
          <w:lang w:eastAsia="zh-CN"/>
        </w:rPr>
        <w:t>) Fluorescence intensities of doxorubicin monitored over time for doxorubicin only, doxorubicin loaded into precursor peptide (</w:t>
      </w:r>
      <w:r w:rsidRPr="00D232F0">
        <w:rPr>
          <w:szCs w:val="24"/>
          <w:lang w:eastAsia="zh-CN"/>
        </w:rPr>
        <w:t>2a</w:t>
      </w:r>
      <w:r w:rsidRPr="00D232F0">
        <w:rPr>
          <w:b w:val="0"/>
          <w:szCs w:val="24"/>
          <w:lang w:eastAsia="zh-CN"/>
        </w:rPr>
        <w:t>) micelles and MMP-9 treated precursor peptide (</w:t>
      </w:r>
      <w:r w:rsidRPr="00D232F0">
        <w:rPr>
          <w:szCs w:val="24"/>
          <w:lang w:eastAsia="zh-CN"/>
        </w:rPr>
        <w:t>2a</w:t>
      </w:r>
      <w:r w:rsidRPr="00D232F0">
        <w:rPr>
          <w:b w:val="0"/>
          <w:szCs w:val="24"/>
          <w:lang w:eastAsia="zh-CN"/>
        </w:rPr>
        <w:t>) micelles loaded with doxorubicin. (</w:t>
      </w:r>
      <w:r w:rsidRPr="00D232F0">
        <w:rPr>
          <w:szCs w:val="24"/>
          <w:lang w:eastAsia="zh-CN"/>
        </w:rPr>
        <w:t>b</w:t>
      </w:r>
      <w:r w:rsidRPr="00D232F0">
        <w:rPr>
          <w:b w:val="0"/>
          <w:szCs w:val="24"/>
          <w:lang w:eastAsia="zh-CN"/>
        </w:rPr>
        <w:t xml:space="preserve">) Confocal microscopy </w:t>
      </w:r>
      <w:r w:rsidRPr="00D232F0">
        <w:rPr>
          <w:b w:val="0"/>
          <w:color w:val="000000"/>
          <w:szCs w:val="24"/>
          <w:lang w:eastAsia="zh-CN"/>
        </w:rPr>
        <w:t>after MMP-9 treatment</w:t>
      </w:r>
      <w:r w:rsidRPr="00D232F0">
        <w:rPr>
          <w:b w:val="0"/>
          <w:szCs w:val="24"/>
          <w:lang w:eastAsia="zh-CN"/>
        </w:rPr>
        <w:t xml:space="preserve"> confirming that the doxorubicin is trapped in the peptide fibers.  </w:t>
      </w:r>
    </w:p>
    <w:p w:rsidR="00885C3D" w:rsidRDefault="00E95D57" w:rsidP="001005FA">
      <w:pPr>
        <w:pStyle w:val="Caption"/>
      </w:pPr>
      <w:r>
        <w:rPr>
          <w:noProof/>
        </w:rPr>
        <w:lastRenderedPageBreak/>
        <w:drawing>
          <wp:inline distT="0" distB="0" distL="0" distR="0">
            <wp:extent cx="5422900" cy="6400800"/>
            <wp:effectExtent l="0" t="0" r="1270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0" cy="6400800"/>
                    </a:xfrm>
                    <a:prstGeom prst="rect">
                      <a:avLst/>
                    </a:prstGeom>
                    <a:noFill/>
                    <a:ln>
                      <a:noFill/>
                    </a:ln>
                  </pic:spPr>
                </pic:pic>
              </a:graphicData>
            </a:graphic>
          </wp:inline>
        </w:drawing>
      </w:r>
    </w:p>
    <w:p w:rsidR="00885C3D" w:rsidRDefault="00885C3D" w:rsidP="00E925D2">
      <w:pPr>
        <w:pStyle w:val="Caption"/>
        <w:spacing w:line="240" w:lineRule="auto"/>
      </w:pPr>
    </w:p>
    <w:p w:rsidR="00885C3D" w:rsidRDefault="00885C3D" w:rsidP="007D69BC">
      <w:pPr>
        <w:pStyle w:val="Caption"/>
        <w:spacing w:line="240" w:lineRule="auto"/>
        <w:rPr>
          <w:b w:val="0"/>
          <w:lang w:eastAsia="zh-CN"/>
        </w:rPr>
      </w:pPr>
      <w:r>
        <w:t xml:space="preserve">Figure S </w:t>
      </w:r>
      <w:r w:rsidR="00C445E4">
        <w:fldChar w:fldCharType="begin"/>
      </w:r>
      <w:r w:rsidR="00C445E4">
        <w:instrText xml:space="preserve"> SEQ Figure_S \* ARABIC </w:instrText>
      </w:r>
      <w:r w:rsidR="00C445E4">
        <w:fldChar w:fldCharType="separate"/>
      </w:r>
      <w:r>
        <w:rPr>
          <w:noProof/>
        </w:rPr>
        <w:t>11</w:t>
      </w:r>
      <w:r w:rsidR="00C445E4">
        <w:rPr>
          <w:noProof/>
        </w:rPr>
        <w:fldChar w:fldCharType="end"/>
      </w:r>
      <w:r>
        <w:t xml:space="preserve">. </w:t>
      </w:r>
      <w:r w:rsidRPr="00D232F0">
        <w:rPr>
          <w:szCs w:val="24"/>
        </w:rPr>
        <w:t>Peptide synthesis and characterization</w:t>
      </w:r>
      <w:r>
        <w:rPr>
          <w:szCs w:val="24"/>
        </w:rPr>
        <w:t xml:space="preserve"> of 1a(D)</w:t>
      </w:r>
      <w:r w:rsidRPr="00D232F0">
        <w:rPr>
          <w:szCs w:val="24"/>
        </w:rPr>
        <w:t xml:space="preserve">. </w:t>
      </w:r>
      <w:r w:rsidRPr="00D232F0">
        <w:rPr>
          <w:b w:val="0"/>
          <w:szCs w:val="24"/>
        </w:rPr>
        <w:t>(</w:t>
      </w:r>
      <w:r w:rsidRPr="00D232F0">
        <w:rPr>
          <w:szCs w:val="24"/>
        </w:rPr>
        <w:t>a</w:t>
      </w:r>
      <w:r w:rsidRPr="00D232F0">
        <w:rPr>
          <w:b w:val="0"/>
          <w:szCs w:val="24"/>
        </w:rPr>
        <w:t>)</w:t>
      </w:r>
      <w:r>
        <w:rPr>
          <w:b w:val="0"/>
          <w:szCs w:val="24"/>
        </w:rPr>
        <w:t xml:space="preserve"> </w:t>
      </w:r>
      <w:r w:rsidRPr="00D232F0">
        <w:rPr>
          <w:b w:val="0"/>
          <w:szCs w:val="24"/>
        </w:rPr>
        <w:t xml:space="preserve">chemical structure of </w:t>
      </w:r>
      <w:r>
        <w:rPr>
          <w:szCs w:val="24"/>
        </w:rPr>
        <w:t>1</w:t>
      </w:r>
      <w:r w:rsidRPr="00D232F0">
        <w:rPr>
          <w:szCs w:val="24"/>
        </w:rPr>
        <w:t>a</w:t>
      </w:r>
      <w:r>
        <w:rPr>
          <w:szCs w:val="24"/>
        </w:rPr>
        <w:t>(D)</w:t>
      </w:r>
      <w:r w:rsidRPr="00D232F0">
        <w:rPr>
          <w:b w:val="0"/>
          <w:szCs w:val="24"/>
        </w:rPr>
        <w:t xml:space="preserve"> with mass analysis. (</w:t>
      </w:r>
      <w:r w:rsidRPr="00D232F0">
        <w:rPr>
          <w:szCs w:val="24"/>
        </w:rPr>
        <w:t>b</w:t>
      </w:r>
      <w:r w:rsidRPr="00D232F0">
        <w:rPr>
          <w:b w:val="0"/>
          <w:szCs w:val="24"/>
        </w:rPr>
        <w:t xml:space="preserve">) </w:t>
      </w:r>
      <w:r>
        <w:rPr>
          <w:szCs w:val="24"/>
        </w:rPr>
        <w:t>1</w:t>
      </w:r>
      <w:r w:rsidRPr="00D232F0">
        <w:rPr>
          <w:szCs w:val="24"/>
        </w:rPr>
        <w:t>a</w:t>
      </w:r>
      <w:r>
        <w:rPr>
          <w:szCs w:val="24"/>
        </w:rPr>
        <w:t>(D)</w:t>
      </w:r>
      <w:r w:rsidRPr="00D232F0">
        <w:rPr>
          <w:b w:val="0"/>
          <w:szCs w:val="24"/>
        </w:rPr>
        <w:t xml:space="preserve"> peptide sequence was analyzed by HPLC (20-80% Solvent B) and shows a retention time of </w:t>
      </w:r>
      <w:r>
        <w:rPr>
          <w:b w:val="0"/>
          <w:szCs w:val="24"/>
        </w:rPr>
        <w:t>22</w:t>
      </w:r>
      <w:r w:rsidRPr="00D232F0">
        <w:rPr>
          <w:b w:val="0"/>
          <w:szCs w:val="24"/>
        </w:rPr>
        <w:t>.</w:t>
      </w:r>
      <w:r>
        <w:rPr>
          <w:b w:val="0"/>
          <w:szCs w:val="24"/>
        </w:rPr>
        <w:t>5</w:t>
      </w:r>
      <w:r w:rsidRPr="00D232F0">
        <w:rPr>
          <w:b w:val="0"/>
          <w:szCs w:val="24"/>
        </w:rPr>
        <w:t xml:space="preserve"> min. (</w:t>
      </w:r>
      <w:r w:rsidRPr="00D232F0">
        <w:rPr>
          <w:szCs w:val="24"/>
        </w:rPr>
        <w:t>c</w:t>
      </w:r>
      <w:r w:rsidRPr="00D232F0">
        <w:rPr>
          <w:b w:val="0"/>
          <w:szCs w:val="24"/>
        </w:rPr>
        <w:t>) MS (mass calculated: [M-H]</w:t>
      </w:r>
      <w:r w:rsidRPr="00D232F0">
        <w:rPr>
          <w:b w:val="0"/>
          <w:szCs w:val="24"/>
          <w:vertAlign w:val="superscript"/>
        </w:rPr>
        <w:t>-</w:t>
      </w:r>
      <w:r w:rsidRPr="00D232F0">
        <w:rPr>
          <w:b w:val="0"/>
          <w:szCs w:val="24"/>
        </w:rPr>
        <w:t xml:space="preserve">= </w:t>
      </w:r>
      <w:r>
        <w:rPr>
          <w:b w:val="0"/>
          <w:szCs w:val="24"/>
        </w:rPr>
        <w:t>900</w:t>
      </w:r>
      <w:r w:rsidRPr="00D232F0">
        <w:rPr>
          <w:b w:val="0"/>
          <w:szCs w:val="24"/>
        </w:rPr>
        <w:t>.4, mass observed: [M-H]</w:t>
      </w:r>
      <w:r w:rsidRPr="00D232F0">
        <w:rPr>
          <w:b w:val="0"/>
          <w:szCs w:val="24"/>
          <w:vertAlign w:val="superscript"/>
        </w:rPr>
        <w:t>-</w:t>
      </w:r>
      <w:r w:rsidRPr="00D232F0">
        <w:rPr>
          <w:b w:val="0"/>
          <w:szCs w:val="24"/>
        </w:rPr>
        <w:t xml:space="preserve"> = </w:t>
      </w:r>
      <w:r>
        <w:rPr>
          <w:b w:val="0"/>
          <w:szCs w:val="24"/>
        </w:rPr>
        <w:t>900</w:t>
      </w:r>
      <w:r w:rsidRPr="00D232F0">
        <w:rPr>
          <w:b w:val="0"/>
          <w:szCs w:val="24"/>
        </w:rPr>
        <w:t>.3).</w:t>
      </w:r>
    </w:p>
    <w:p w:rsidR="00885C3D" w:rsidRPr="008C4296" w:rsidRDefault="00885C3D" w:rsidP="008C4296">
      <w:pPr>
        <w:rPr>
          <w:rFonts w:ascii="Times New Roman" w:hAnsi="Times New Roman"/>
          <w:bCs/>
          <w:lang w:eastAsia="zh-CN"/>
        </w:rPr>
      </w:pPr>
      <w:r>
        <w:rPr>
          <w:b/>
          <w:lang w:eastAsia="zh-CN"/>
        </w:rPr>
        <w:br w:type="page"/>
      </w:r>
      <w:r w:rsidR="00E95D57">
        <w:rPr>
          <w:rFonts w:ascii="Times New Roman" w:hAnsi="Times New Roman"/>
          <w:noProof/>
        </w:rPr>
        <w:lastRenderedPageBreak/>
        <w:drawing>
          <wp:inline distT="0" distB="0" distL="0" distR="0">
            <wp:extent cx="5448300" cy="6540500"/>
            <wp:effectExtent l="0" t="0" r="12700" b="1270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6540500"/>
                    </a:xfrm>
                    <a:prstGeom prst="rect">
                      <a:avLst/>
                    </a:prstGeom>
                    <a:noFill/>
                    <a:ln>
                      <a:noFill/>
                    </a:ln>
                  </pic:spPr>
                </pic:pic>
              </a:graphicData>
            </a:graphic>
          </wp:inline>
        </w:drawing>
      </w:r>
    </w:p>
    <w:p w:rsidR="00885C3D" w:rsidRDefault="00885C3D" w:rsidP="00BD06C2">
      <w:pPr>
        <w:pStyle w:val="Caption"/>
      </w:pPr>
    </w:p>
    <w:p w:rsidR="00885C3D" w:rsidRDefault="00885C3D" w:rsidP="007D69BC">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12</w:t>
      </w:r>
      <w:r w:rsidR="00C445E4">
        <w:rPr>
          <w:noProof/>
        </w:rPr>
        <w:fldChar w:fldCharType="end"/>
      </w:r>
      <w:r>
        <w:t xml:space="preserve">. </w:t>
      </w:r>
      <w:r w:rsidRPr="00D232F0">
        <w:rPr>
          <w:szCs w:val="24"/>
        </w:rPr>
        <w:t>Peptide synthesis and characterization</w:t>
      </w:r>
      <w:r>
        <w:rPr>
          <w:szCs w:val="24"/>
        </w:rPr>
        <w:t xml:space="preserve"> of 2a(D)</w:t>
      </w:r>
      <w:r w:rsidRPr="00D232F0">
        <w:rPr>
          <w:szCs w:val="24"/>
        </w:rPr>
        <w:t xml:space="preserve">. </w:t>
      </w:r>
      <w:r w:rsidRPr="00D232F0">
        <w:rPr>
          <w:b w:val="0"/>
          <w:szCs w:val="24"/>
        </w:rPr>
        <w:t>(</w:t>
      </w:r>
      <w:r w:rsidRPr="00D232F0">
        <w:rPr>
          <w:szCs w:val="24"/>
        </w:rPr>
        <w:t>a</w:t>
      </w:r>
      <w:r w:rsidRPr="00D232F0">
        <w:rPr>
          <w:b w:val="0"/>
          <w:szCs w:val="24"/>
        </w:rPr>
        <w:t>)</w:t>
      </w:r>
      <w:r>
        <w:rPr>
          <w:b w:val="0"/>
          <w:szCs w:val="24"/>
        </w:rPr>
        <w:t xml:space="preserve"> </w:t>
      </w:r>
      <w:r w:rsidRPr="00D232F0">
        <w:rPr>
          <w:b w:val="0"/>
          <w:szCs w:val="24"/>
        </w:rPr>
        <w:t xml:space="preserve">chemical structure of </w:t>
      </w:r>
      <w:r>
        <w:rPr>
          <w:szCs w:val="24"/>
        </w:rPr>
        <w:t>2</w:t>
      </w:r>
      <w:r w:rsidRPr="00D232F0">
        <w:rPr>
          <w:szCs w:val="24"/>
        </w:rPr>
        <w:t>a</w:t>
      </w:r>
      <w:r>
        <w:rPr>
          <w:szCs w:val="24"/>
        </w:rPr>
        <w:t>(D)</w:t>
      </w:r>
      <w:r w:rsidRPr="00D232F0">
        <w:rPr>
          <w:b w:val="0"/>
          <w:szCs w:val="24"/>
        </w:rPr>
        <w:t xml:space="preserve"> with mass analysis. (</w:t>
      </w:r>
      <w:r w:rsidRPr="00D232F0">
        <w:rPr>
          <w:szCs w:val="24"/>
        </w:rPr>
        <w:t>b</w:t>
      </w:r>
      <w:r w:rsidRPr="00D232F0">
        <w:rPr>
          <w:b w:val="0"/>
          <w:szCs w:val="24"/>
        </w:rPr>
        <w:t xml:space="preserve">) </w:t>
      </w:r>
      <w:r>
        <w:rPr>
          <w:szCs w:val="24"/>
        </w:rPr>
        <w:t>2</w:t>
      </w:r>
      <w:r w:rsidRPr="00D232F0">
        <w:rPr>
          <w:szCs w:val="24"/>
        </w:rPr>
        <w:t>a</w:t>
      </w:r>
      <w:r>
        <w:rPr>
          <w:szCs w:val="24"/>
        </w:rPr>
        <w:t>(D)</w:t>
      </w:r>
      <w:r w:rsidRPr="00D232F0">
        <w:rPr>
          <w:b w:val="0"/>
          <w:szCs w:val="24"/>
        </w:rPr>
        <w:t xml:space="preserve"> peptide sequence was analyzed by HPLC (20-80% Solvent B) and shows a retention time of </w:t>
      </w:r>
      <w:r>
        <w:rPr>
          <w:b w:val="0"/>
          <w:szCs w:val="24"/>
        </w:rPr>
        <w:t>17.5</w:t>
      </w:r>
      <w:r w:rsidRPr="00D232F0">
        <w:rPr>
          <w:b w:val="0"/>
          <w:szCs w:val="24"/>
        </w:rPr>
        <w:t xml:space="preserve"> min. (</w:t>
      </w:r>
      <w:r w:rsidRPr="00D232F0">
        <w:rPr>
          <w:szCs w:val="24"/>
        </w:rPr>
        <w:t>c</w:t>
      </w:r>
      <w:r w:rsidRPr="00D232F0">
        <w:rPr>
          <w:b w:val="0"/>
          <w:szCs w:val="24"/>
        </w:rPr>
        <w:t>) MS (mass calculated: [M-H]</w:t>
      </w:r>
      <w:r w:rsidRPr="00D232F0">
        <w:rPr>
          <w:b w:val="0"/>
          <w:szCs w:val="24"/>
          <w:vertAlign w:val="superscript"/>
        </w:rPr>
        <w:t>-</w:t>
      </w:r>
      <w:r w:rsidRPr="00D232F0">
        <w:rPr>
          <w:b w:val="0"/>
          <w:szCs w:val="24"/>
        </w:rPr>
        <w:t xml:space="preserve">= </w:t>
      </w:r>
      <w:r>
        <w:rPr>
          <w:b w:val="0"/>
          <w:szCs w:val="24"/>
        </w:rPr>
        <w:t>881</w:t>
      </w:r>
      <w:r w:rsidRPr="00D232F0">
        <w:rPr>
          <w:b w:val="0"/>
          <w:szCs w:val="24"/>
        </w:rPr>
        <w:t>.4, mass observed: [M-H]</w:t>
      </w:r>
      <w:r w:rsidRPr="00D232F0">
        <w:rPr>
          <w:b w:val="0"/>
          <w:szCs w:val="24"/>
          <w:vertAlign w:val="superscript"/>
        </w:rPr>
        <w:t>-</w:t>
      </w:r>
      <w:r w:rsidRPr="00D232F0">
        <w:rPr>
          <w:b w:val="0"/>
          <w:szCs w:val="24"/>
        </w:rPr>
        <w:t xml:space="preserve"> = </w:t>
      </w:r>
      <w:r>
        <w:rPr>
          <w:b w:val="0"/>
          <w:szCs w:val="24"/>
        </w:rPr>
        <w:t>881.2</w:t>
      </w:r>
      <w:r w:rsidRPr="00D232F0">
        <w:rPr>
          <w:b w:val="0"/>
          <w:szCs w:val="24"/>
        </w:rPr>
        <w:t>).</w:t>
      </w:r>
    </w:p>
    <w:p w:rsidR="00885C3D" w:rsidRDefault="00885C3D" w:rsidP="001A4D28"/>
    <w:p w:rsidR="00885C3D" w:rsidRDefault="00885C3D" w:rsidP="001A4D28"/>
    <w:p w:rsidR="00885C3D" w:rsidRDefault="00885C3D" w:rsidP="001A4D28"/>
    <w:p w:rsidR="00885C3D" w:rsidRPr="001A4D28" w:rsidRDefault="00885C3D" w:rsidP="001A4D28"/>
    <w:p w:rsidR="00885C3D" w:rsidRPr="00BA40C7" w:rsidRDefault="00E95D57" w:rsidP="00BA40C7">
      <w:pPr>
        <w:spacing w:line="360" w:lineRule="auto"/>
        <w:rPr>
          <w:rFonts w:ascii="Times New Roman" w:hAnsi="Times New Roman"/>
        </w:rPr>
      </w:pPr>
      <w:r>
        <w:rPr>
          <w:rFonts w:ascii="Times New Roman" w:hAnsi="Times New Roman"/>
          <w:noProof/>
        </w:rPr>
        <w:drawing>
          <wp:inline distT="0" distB="0" distL="0" distR="0">
            <wp:extent cx="5359400" cy="1333500"/>
            <wp:effectExtent l="0" t="0" r="0" b="12700"/>
            <wp:docPr id="13" name="Picture 15" descr="HD_Daniela:_POST-DOC_ASRC CUNY:PUBLICATIONS :Biomaterials_UNDER REVIEW:_REVISION_folder 2_final :_FINAL stuff:1a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_Daniela:_POST-DOC_ASRC CUNY:PUBLICATIONS :Biomaterials_UNDER REVIEW:_REVISION_folder 2_final :_FINAL stuff:1a alternati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9400" cy="1333500"/>
                    </a:xfrm>
                    <a:prstGeom prst="rect">
                      <a:avLst/>
                    </a:prstGeom>
                    <a:noFill/>
                    <a:ln>
                      <a:noFill/>
                    </a:ln>
                  </pic:spPr>
                </pic:pic>
              </a:graphicData>
            </a:graphic>
          </wp:inline>
        </w:drawing>
      </w:r>
    </w:p>
    <w:p w:rsidR="00885C3D" w:rsidRDefault="00885C3D" w:rsidP="00631D72">
      <w:pPr>
        <w:pStyle w:val="Caption"/>
        <w:spacing w:line="240" w:lineRule="auto"/>
        <w:rPr>
          <w:color w:val="FF0000"/>
        </w:rPr>
      </w:pPr>
    </w:p>
    <w:p w:rsidR="00885C3D" w:rsidRPr="00811623" w:rsidRDefault="00885C3D" w:rsidP="00631D72">
      <w:pPr>
        <w:pStyle w:val="Caption"/>
        <w:spacing w:line="240" w:lineRule="auto"/>
      </w:pPr>
      <w:r w:rsidRPr="00811623">
        <w:t xml:space="preserve">Figure S </w:t>
      </w:r>
      <w:r w:rsidRPr="00811623">
        <w:fldChar w:fldCharType="begin"/>
      </w:r>
      <w:r w:rsidRPr="00811623">
        <w:instrText xml:space="preserve"> SEQ Figure_S \* ARABIC </w:instrText>
      </w:r>
      <w:r w:rsidRPr="00811623">
        <w:fldChar w:fldCharType="separate"/>
      </w:r>
      <w:r w:rsidRPr="00811623">
        <w:rPr>
          <w:noProof/>
        </w:rPr>
        <w:t>13</w:t>
      </w:r>
      <w:r w:rsidRPr="00811623">
        <w:fldChar w:fldCharType="end"/>
      </w:r>
      <w:r w:rsidRPr="00811623">
        <w:t xml:space="preserve">. </w:t>
      </w:r>
      <w:r w:rsidRPr="00811623">
        <w:rPr>
          <w:rFonts w:eastAsia="Times New Roman"/>
        </w:rPr>
        <w:t>HPLC of peptide 1a D treated with MMP-9 for 10 days to assess stability</w:t>
      </w:r>
      <w:r w:rsidRPr="00811623">
        <w:rPr>
          <w:rFonts w:eastAsia="Times New Roman"/>
          <w:i/>
        </w:rPr>
        <w:t xml:space="preserve">. </w:t>
      </w:r>
      <w:r w:rsidRPr="00811623">
        <w:rPr>
          <w:b w:val="0"/>
          <w:szCs w:val="24"/>
        </w:rPr>
        <w:t xml:space="preserve">HPLC chromatograms showing the resistance of </w:t>
      </w:r>
      <w:r w:rsidRPr="00811623">
        <w:rPr>
          <w:szCs w:val="24"/>
        </w:rPr>
        <w:t>1a</w:t>
      </w:r>
      <w:r w:rsidRPr="00811623">
        <w:rPr>
          <w:b w:val="0"/>
          <w:szCs w:val="24"/>
        </w:rPr>
        <w:t xml:space="preserve"> </w:t>
      </w:r>
      <w:r w:rsidRPr="00811623">
        <w:rPr>
          <w:szCs w:val="24"/>
        </w:rPr>
        <w:t>D</w:t>
      </w:r>
      <w:r w:rsidRPr="00811623">
        <w:rPr>
          <w:b w:val="0"/>
          <w:szCs w:val="24"/>
        </w:rPr>
        <w:t xml:space="preserve"> to MMP-9 digestion monitored at </w:t>
      </w:r>
      <w:r w:rsidRPr="00811623">
        <w:rPr>
          <w:szCs w:val="24"/>
        </w:rPr>
        <w:t>(a)</w:t>
      </w:r>
      <w:r w:rsidRPr="00811623">
        <w:rPr>
          <w:b w:val="0"/>
          <w:szCs w:val="24"/>
        </w:rPr>
        <w:t xml:space="preserve"> time 0 (no enzyme), </w:t>
      </w:r>
      <w:r w:rsidRPr="00811623">
        <w:rPr>
          <w:szCs w:val="24"/>
        </w:rPr>
        <w:t xml:space="preserve">(b) </w:t>
      </w:r>
      <w:r w:rsidRPr="00811623">
        <w:rPr>
          <w:b w:val="0"/>
          <w:szCs w:val="24"/>
        </w:rPr>
        <w:t xml:space="preserve">96 h and </w:t>
      </w:r>
      <w:r w:rsidRPr="00811623">
        <w:rPr>
          <w:szCs w:val="24"/>
        </w:rPr>
        <w:t xml:space="preserve">(c) </w:t>
      </w:r>
      <w:r w:rsidRPr="00811623">
        <w:rPr>
          <w:b w:val="0"/>
          <w:szCs w:val="24"/>
        </w:rPr>
        <w:t xml:space="preserve">240 h. </w:t>
      </w:r>
      <w:r w:rsidRPr="00811623">
        <w:rPr>
          <w:szCs w:val="24"/>
        </w:rPr>
        <w:t>1a (D)</w:t>
      </w:r>
      <w:r w:rsidRPr="00811623">
        <w:rPr>
          <w:b w:val="0"/>
          <w:szCs w:val="24"/>
        </w:rPr>
        <w:t xml:space="preserve"> peptide sequence was analyzed by HPLC (30-50% Solvent B, 70 min) and shows a retention time of 35.1 min for all three time points. </w:t>
      </w:r>
    </w:p>
    <w:p w:rsidR="00885C3D" w:rsidRDefault="00885C3D" w:rsidP="002E0B93">
      <w:pPr>
        <w:rPr>
          <w:rFonts w:ascii="Times New Roman" w:hAnsi="Times New Roman"/>
        </w:rPr>
      </w:pPr>
    </w:p>
    <w:p w:rsidR="00885C3D" w:rsidRDefault="00885C3D" w:rsidP="002E0B93">
      <w:pPr>
        <w:rPr>
          <w:rFonts w:ascii="Times New Roman" w:hAnsi="Times New Roman"/>
        </w:rPr>
      </w:pPr>
    </w:p>
    <w:p w:rsidR="00885C3D" w:rsidRPr="00D232F0" w:rsidRDefault="00885C3D" w:rsidP="002E0B93">
      <w:pPr>
        <w:rPr>
          <w:rFonts w:ascii="Times New Roman" w:hAnsi="Times New Roman"/>
        </w:rPr>
      </w:pPr>
    </w:p>
    <w:p w:rsidR="00885C3D" w:rsidRPr="00BA40C7" w:rsidRDefault="00E95D57" w:rsidP="00BA40C7">
      <w:pPr>
        <w:spacing w:line="360" w:lineRule="auto"/>
        <w:rPr>
          <w:rFonts w:ascii="Times New Roman" w:hAnsi="Times New Roman"/>
        </w:rPr>
      </w:pPr>
      <w:r>
        <w:rPr>
          <w:rFonts w:ascii="Times New Roman" w:hAnsi="Times New Roman"/>
          <w:noProof/>
        </w:rPr>
        <w:drawing>
          <wp:inline distT="0" distB="0" distL="0" distR="0">
            <wp:extent cx="5435600" cy="1320800"/>
            <wp:effectExtent l="0" t="0" r="0" b="0"/>
            <wp:docPr id="14" name="Picture 20" descr="HD_Daniela:_POST-DOC_ASRC CUNY:PUBLICATIONS :Biomaterials_UNDER REVIEW:_REVISION_folder 2_final :_FINAL stuff:2a D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D_Daniela:_POST-DOC_ASRC CUNY:PUBLICATIONS :Biomaterials_UNDER REVIEW:_REVISION_folder 2_final :_FINAL stuff:2a D alternati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5600" cy="1320800"/>
                    </a:xfrm>
                    <a:prstGeom prst="rect">
                      <a:avLst/>
                    </a:prstGeom>
                    <a:noFill/>
                    <a:ln>
                      <a:noFill/>
                    </a:ln>
                  </pic:spPr>
                </pic:pic>
              </a:graphicData>
            </a:graphic>
          </wp:inline>
        </w:drawing>
      </w:r>
    </w:p>
    <w:p w:rsidR="00885C3D" w:rsidRDefault="00885C3D" w:rsidP="00BA40C7">
      <w:pPr>
        <w:pStyle w:val="Caption"/>
        <w:spacing w:line="240" w:lineRule="auto"/>
        <w:rPr>
          <w:color w:val="FF0000"/>
        </w:rPr>
      </w:pPr>
    </w:p>
    <w:p w:rsidR="00885C3D" w:rsidRPr="00811623" w:rsidRDefault="00885C3D" w:rsidP="00BA40C7">
      <w:pPr>
        <w:pStyle w:val="Caption"/>
        <w:spacing w:line="240" w:lineRule="auto"/>
        <w:rPr>
          <w:b w:val="0"/>
          <w:szCs w:val="24"/>
        </w:rPr>
      </w:pPr>
      <w:r w:rsidRPr="00811623">
        <w:t xml:space="preserve">Figure S </w:t>
      </w:r>
      <w:r w:rsidRPr="00811623">
        <w:fldChar w:fldCharType="begin"/>
      </w:r>
      <w:r w:rsidRPr="00811623">
        <w:instrText xml:space="preserve"> SEQ Figure_S \* ARABIC </w:instrText>
      </w:r>
      <w:r w:rsidRPr="00811623">
        <w:fldChar w:fldCharType="separate"/>
      </w:r>
      <w:r w:rsidRPr="00811623">
        <w:rPr>
          <w:noProof/>
        </w:rPr>
        <w:t>14</w:t>
      </w:r>
      <w:r w:rsidRPr="00811623">
        <w:fldChar w:fldCharType="end"/>
      </w:r>
      <w:r w:rsidRPr="00811623">
        <w:t xml:space="preserve">. HPLC of peptide 2a D treated with MMP-9 for 10 days to assess stability. </w:t>
      </w:r>
      <w:r w:rsidRPr="00811623">
        <w:rPr>
          <w:b w:val="0"/>
          <w:szCs w:val="24"/>
        </w:rPr>
        <w:t xml:space="preserve">HPLC chromatograms showing the resistance of </w:t>
      </w:r>
      <w:r w:rsidRPr="00811623">
        <w:rPr>
          <w:szCs w:val="24"/>
        </w:rPr>
        <w:t>2a</w:t>
      </w:r>
      <w:r w:rsidRPr="00811623">
        <w:rPr>
          <w:b w:val="0"/>
          <w:szCs w:val="24"/>
        </w:rPr>
        <w:t xml:space="preserve"> </w:t>
      </w:r>
      <w:r w:rsidRPr="00811623">
        <w:rPr>
          <w:szCs w:val="24"/>
        </w:rPr>
        <w:t>D</w:t>
      </w:r>
      <w:r w:rsidRPr="00811623">
        <w:rPr>
          <w:b w:val="0"/>
          <w:szCs w:val="24"/>
        </w:rPr>
        <w:t xml:space="preserve"> to MMP-9 digestion monitored at </w:t>
      </w:r>
      <w:r w:rsidRPr="00811623">
        <w:rPr>
          <w:szCs w:val="24"/>
        </w:rPr>
        <w:t>(a)</w:t>
      </w:r>
      <w:r w:rsidRPr="00811623">
        <w:rPr>
          <w:b w:val="0"/>
          <w:szCs w:val="24"/>
        </w:rPr>
        <w:t xml:space="preserve"> time 0 (no enzyme), </w:t>
      </w:r>
      <w:r w:rsidRPr="00811623">
        <w:rPr>
          <w:szCs w:val="24"/>
        </w:rPr>
        <w:t xml:space="preserve">(b) </w:t>
      </w:r>
      <w:r w:rsidRPr="00811623">
        <w:rPr>
          <w:b w:val="0"/>
          <w:szCs w:val="24"/>
        </w:rPr>
        <w:t xml:space="preserve">96 h and </w:t>
      </w:r>
      <w:r w:rsidRPr="00811623">
        <w:rPr>
          <w:szCs w:val="24"/>
        </w:rPr>
        <w:t xml:space="preserve">(c) </w:t>
      </w:r>
      <w:r w:rsidRPr="00811623">
        <w:rPr>
          <w:b w:val="0"/>
          <w:szCs w:val="24"/>
        </w:rPr>
        <w:t xml:space="preserve">240 h. </w:t>
      </w:r>
      <w:r w:rsidRPr="00811623">
        <w:rPr>
          <w:szCs w:val="24"/>
        </w:rPr>
        <w:t>2a (D)</w:t>
      </w:r>
      <w:r w:rsidRPr="00811623">
        <w:rPr>
          <w:b w:val="0"/>
          <w:szCs w:val="24"/>
        </w:rPr>
        <w:t xml:space="preserve"> peptide sequence was analyzed by HPLC (20-80% Solvent B, 45 min) and shows a retention time of 17.5 min for all three time points. </w:t>
      </w:r>
    </w:p>
    <w:p w:rsidR="00885C3D" w:rsidRPr="00631D72" w:rsidRDefault="00885C3D" w:rsidP="00631D72"/>
    <w:p w:rsidR="00885C3D" w:rsidRPr="00D232F0" w:rsidRDefault="00885C3D" w:rsidP="002E0B93">
      <w:pPr>
        <w:rPr>
          <w:rFonts w:ascii="Times New Roman" w:hAnsi="Times New Roman"/>
        </w:rPr>
      </w:pPr>
    </w:p>
    <w:p w:rsidR="00885C3D" w:rsidRPr="00631D72" w:rsidRDefault="00E95D57" w:rsidP="00631D72">
      <w:pPr>
        <w:spacing w:line="360" w:lineRule="auto"/>
        <w:jc w:val="both"/>
      </w:pPr>
      <w:r>
        <w:rPr>
          <w:rFonts w:ascii="Times New Roman" w:eastAsia="SimSun" w:hAnsi="Times New Roman"/>
          <w:noProof/>
        </w:rPr>
        <w:lastRenderedPageBreak/>
        <w:drawing>
          <wp:inline distT="0" distB="0" distL="0" distR="0">
            <wp:extent cx="5448300" cy="3111500"/>
            <wp:effectExtent l="0" t="0" r="1270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3111500"/>
                    </a:xfrm>
                    <a:prstGeom prst="rect">
                      <a:avLst/>
                    </a:prstGeom>
                    <a:noFill/>
                    <a:ln>
                      <a:noFill/>
                    </a:ln>
                  </pic:spPr>
                </pic:pic>
              </a:graphicData>
            </a:graphic>
          </wp:inline>
        </w:drawing>
      </w:r>
    </w:p>
    <w:p w:rsidR="00885C3D" w:rsidRPr="00D232F0" w:rsidRDefault="00885C3D" w:rsidP="007D69BC">
      <w:pPr>
        <w:pStyle w:val="Caption"/>
        <w:spacing w:line="240" w:lineRule="auto"/>
        <w:rPr>
          <w:rFonts w:eastAsia="SimSun"/>
          <w:szCs w:val="24"/>
          <w:lang w:eastAsia="zh-CN"/>
        </w:rPr>
      </w:pPr>
      <w:r>
        <w:t xml:space="preserve">Figure S </w:t>
      </w:r>
      <w:r w:rsidR="00C445E4">
        <w:fldChar w:fldCharType="begin"/>
      </w:r>
      <w:r w:rsidR="00C445E4">
        <w:instrText xml:space="preserve"> SEQ Figure_S \* ARABIC </w:instrText>
      </w:r>
      <w:r w:rsidR="00C445E4">
        <w:fldChar w:fldCharType="separate"/>
      </w:r>
      <w:r>
        <w:rPr>
          <w:noProof/>
        </w:rPr>
        <w:t>15</w:t>
      </w:r>
      <w:r w:rsidR="00C445E4">
        <w:rPr>
          <w:noProof/>
        </w:rPr>
        <w:fldChar w:fldCharType="end"/>
      </w:r>
      <w:r w:rsidRPr="00D232F0">
        <w:rPr>
          <w:szCs w:val="24"/>
        </w:rPr>
        <w:t xml:space="preserve">. </w:t>
      </w:r>
      <w:r w:rsidRPr="00D232F0">
        <w:rPr>
          <w:rFonts w:eastAsia="SimSun"/>
          <w:szCs w:val="24"/>
          <w:lang w:eastAsia="zh-CN"/>
        </w:rPr>
        <w:t xml:space="preserve">Co-assembly of </w:t>
      </w:r>
      <w:r w:rsidRPr="00D232F0">
        <w:rPr>
          <w:szCs w:val="24"/>
        </w:rPr>
        <w:t>2a with 1% of carboxyfluoresc</w:t>
      </w:r>
      <w:r>
        <w:rPr>
          <w:szCs w:val="24"/>
        </w:rPr>
        <w:t>e</w:t>
      </w:r>
      <w:r w:rsidRPr="00D232F0">
        <w:rPr>
          <w:szCs w:val="24"/>
        </w:rPr>
        <w:t>in-2a for visualization.</w:t>
      </w:r>
      <w:r w:rsidRPr="00D232F0">
        <w:rPr>
          <w:b w:val="0"/>
          <w:szCs w:val="24"/>
        </w:rPr>
        <w:t xml:space="preserve"> </w:t>
      </w:r>
      <w:r w:rsidRPr="00D232F0">
        <w:rPr>
          <w:rFonts w:eastAsia="SimSun"/>
          <w:b w:val="0"/>
          <w:szCs w:val="24"/>
          <w:lang w:eastAsia="zh-CN"/>
        </w:rPr>
        <w:t xml:space="preserve">In order to visualize the peptide distribution in presence of cells, the co-assembly of </w:t>
      </w:r>
      <w:r w:rsidRPr="00D232F0">
        <w:rPr>
          <w:b w:val="0"/>
          <w:szCs w:val="24"/>
        </w:rPr>
        <w:t>2a with 1% of carboxyfluoresc</w:t>
      </w:r>
      <w:r>
        <w:rPr>
          <w:b w:val="0"/>
          <w:szCs w:val="24"/>
        </w:rPr>
        <w:t>e</w:t>
      </w:r>
      <w:r w:rsidRPr="00D232F0">
        <w:rPr>
          <w:b w:val="0"/>
          <w:szCs w:val="24"/>
        </w:rPr>
        <w:t>in-2a</w:t>
      </w:r>
      <w:r w:rsidRPr="00D232F0">
        <w:rPr>
          <w:rFonts w:eastAsia="SimSun"/>
          <w:b w:val="0"/>
          <w:szCs w:val="24"/>
          <w:lang w:eastAsia="zh-CN"/>
        </w:rPr>
        <w:t xml:space="preserve"> was studied and characterized by AFM, TEM and fluorescence microscopy.</w:t>
      </w:r>
      <w:r w:rsidRPr="00D232F0">
        <w:rPr>
          <w:rFonts w:eastAsia="SimSun"/>
          <w:szCs w:val="24"/>
          <w:lang w:eastAsia="zh-CN"/>
        </w:rPr>
        <w:t xml:space="preserve"> </w:t>
      </w:r>
      <w:r w:rsidRPr="00D232F0">
        <w:rPr>
          <w:szCs w:val="24"/>
        </w:rPr>
        <w:t xml:space="preserve">(a) </w:t>
      </w:r>
      <w:r w:rsidRPr="00D232F0">
        <w:rPr>
          <w:b w:val="0"/>
          <w:szCs w:val="24"/>
        </w:rPr>
        <w:t xml:space="preserve">AFM, </w:t>
      </w:r>
      <w:r w:rsidRPr="00D232F0">
        <w:rPr>
          <w:szCs w:val="24"/>
        </w:rPr>
        <w:t>(b)</w:t>
      </w:r>
      <w:r w:rsidRPr="00D232F0">
        <w:rPr>
          <w:b w:val="0"/>
          <w:szCs w:val="24"/>
        </w:rPr>
        <w:t xml:space="preserve"> TEM (scale bar: 100 nm), </w:t>
      </w:r>
      <w:r w:rsidRPr="00D232F0">
        <w:rPr>
          <w:szCs w:val="24"/>
        </w:rPr>
        <w:t>(c)</w:t>
      </w:r>
      <w:r w:rsidRPr="00D232F0">
        <w:rPr>
          <w:b w:val="0"/>
          <w:szCs w:val="24"/>
        </w:rPr>
        <w:t xml:space="preserve"> and </w:t>
      </w:r>
      <w:r w:rsidRPr="00D232F0">
        <w:rPr>
          <w:szCs w:val="24"/>
        </w:rPr>
        <w:t>(e)</w:t>
      </w:r>
      <w:r w:rsidRPr="00D232F0">
        <w:rPr>
          <w:b w:val="0"/>
          <w:szCs w:val="24"/>
        </w:rPr>
        <w:t xml:space="preserve"> fluorescence microscopy (magnification 10x) of the co-assembled structures formed by mixing of </w:t>
      </w:r>
      <w:r w:rsidRPr="00D232F0">
        <w:rPr>
          <w:szCs w:val="24"/>
        </w:rPr>
        <w:t>2a</w:t>
      </w:r>
      <w:r w:rsidRPr="00D232F0">
        <w:rPr>
          <w:b w:val="0"/>
          <w:szCs w:val="24"/>
        </w:rPr>
        <w:t xml:space="preserve"> and carboxyfluoresc</w:t>
      </w:r>
      <w:r>
        <w:rPr>
          <w:b w:val="0"/>
          <w:szCs w:val="24"/>
        </w:rPr>
        <w:t>e</w:t>
      </w:r>
      <w:r w:rsidRPr="00D232F0">
        <w:rPr>
          <w:b w:val="0"/>
          <w:szCs w:val="24"/>
        </w:rPr>
        <w:t>in-</w:t>
      </w:r>
      <w:r w:rsidRPr="00D232F0">
        <w:rPr>
          <w:szCs w:val="24"/>
        </w:rPr>
        <w:t>2a</w:t>
      </w:r>
      <w:r w:rsidRPr="00D232F0">
        <w:rPr>
          <w:b w:val="0"/>
          <w:szCs w:val="24"/>
        </w:rPr>
        <w:t xml:space="preserve">. </w:t>
      </w:r>
      <w:r w:rsidRPr="00D232F0">
        <w:rPr>
          <w:szCs w:val="24"/>
        </w:rPr>
        <w:t>(d)</w:t>
      </w:r>
      <w:r w:rsidRPr="00D232F0">
        <w:rPr>
          <w:b w:val="0"/>
          <w:szCs w:val="24"/>
        </w:rPr>
        <w:t xml:space="preserve"> Chemical structures of </w:t>
      </w:r>
      <w:r w:rsidRPr="00D232F0">
        <w:rPr>
          <w:szCs w:val="24"/>
        </w:rPr>
        <w:t>2a</w:t>
      </w:r>
      <w:r w:rsidRPr="00D232F0">
        <w:rPr>
          <w:b w:val="0"/>
          <w:szCs w:val="24"/>
        </w:rPr>
        <w:t xml:space="preserve"> and carboxyfluoresc</w:t>
      </w:r>
      <w:r>
        <w:rPr>
          <w:b w:val="0"/>
          <w:szCs w:val="24"/>
        </w:rPr>
        <w:t>e</w:t>
      </w:r>
      <w:r w:rsidRPr="00D232F0">
        <w:rPr>
          <w:b w:val="0"/>
          <w:szCs w:val="24"/>
        </w:rPr>
        <w:t>in-</w:t>
      </w:r>
      <w:r w:rsidRPr="00D232F0">
        <w:rPr>
          <w:szCs w:val="24"/>
        </w:rPr>
        <w:t>2a</w:t>
      </w:r>
      <w:r w:rsidRPr="00D232F0">
        <w:rPr>
          <w:b w:val="0"/>
          <w:szCs w:val="24"/>
        </w:rPr>
        <w:t xml:space="preserve">. </w:t>
      </w: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D232F0" w:rsidRDefault="00885C3D" w:rsidP="00DA6D0A">
      <w:pPr>
        <w:rPr>
          <w:rFonts w:ascii="Times New Roman" w:hAnsi="Times New Roman"/>
          <w:lang w:eastAsia="zh-CN"/>
        </w:rPr>
      </w:pPr>
    </w:p>
    <w:p w:rsidR="00885C3D" w:rsidRPr="00E10531" w:rsidRDefault="00E95D57" w:rsidP="00D232F0">
      <w:pPr>
        <w:spacing w:line="360" w:lineRule="auto"/>
        <w:ind w:left="1440"/>
        <w:jc w:val="both"/>
        <w:rPr>
          <w:rFonts w:ascii="Times New Roman" w:eastAsia="SimSun" w:hAnsi="Times New Roman"/>
          <w:color w:val="C0504D"/>
          <w:lang w:eastAsia="zh-CN"/>
        </w:rPr>
      </w:pPr>
      <w:r>
        <w:rPr>
          <w:rFonts w:ascii="Times New Roman" w:eastAsia="SimSun" w:hAnsi="Times New Roman"/>
          <w:noProof/>
          <w:color w:val="C0504D"/>
        </w:rPr>
        <w:lastRenderedPageBreak/>
        <w:drawing>
          <wp:inline distT="0" distB="0" distL="0" distR="0">
            <wp:extent cx="3695700" cy="2235200"/>
            <wp:effectExtent l="0" t="0" r="12700" b="0"/>
            <wp:docPr id="16" name="Picture 5" descr="Macintosh HD:Users:user:Desktop:Nature Comm:FIGURES:Su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Desktop:Nature Comm:FIGURES:Supp 4.png"/>
                    <pic:cNvPicPr>
                      <a:picLocks noChangeAspect="1" noChangeArrowheads="1"/>
                    </pic:cNvPicPr>
                  </pic:nvPicPr>
                  <pic:blipFill>
                    <a:blip r:embed="rId26">
                      <a:extLst>
                        <a:ext uri="{28A0092B-C50C-407E-A947-70E740481C1C}">
                          <a14:useLocalDpi xmlns:a14="http://schemas.microsoft.com/office/drawing/2010/main" val="0"/>
                        </a:ext>
                      </a:extLst>
                    </a:blip>
                    <a:srcRect l="8157"/>
                    <a:stretch>
                      <a:fillRect/>
                    </a:stretch>
                  </pic:blipFill>
                  <pic:spPr bwMode="auto">
                    <a:xfrm>
                      <a:off x="0" y="0"/>
                      <a:ext cx="3695700" cy="2235200"/>
                    </a:xfrm>
                    <a:prstGeom prst="rect">
                      <a:avLst/>
                    </a:prstGeom>
                    <a:noFill/>
                    <a:ln>
                      <a:noFill/>
                    </a:ln>
                  </pic:spPr>
                </pic:pic>
              </a:graphicData>
            </a:graphic>
          </wp:inline>
        </w:drawing>
      </w:r>
    </w:p>
    <w:p w:rsidR="00885C3D" w:rsidRDefault="00885C3D" w:rsidP="009D1A2B">
      <w:pPr>
        <w:pStyle w:val="Caption"/>
        <w:rPr>
          <w:szCs w:val="24"/>
        </w:rPr>
      </w:pPr>
    </w:p>
    <w:p w:rsidR="00885C3D" w:rsidRDefault="00885C3D" w:rsidP="007D69BC">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16</w:t>
      </w:r>
      <w:r w:rsidR="00C445E4">
        <w:rPr>
          <w:noProof/>
        </w:rPr>
        <w:fldChar w:fldCharType="end"/>
      </w:r>
      <w:r w:rsidRPr="001574B7">
        <w:rPr>
          <w:szCs w:val="24"/>
        </w:rPr>
        <w:t xml:space="preserve">. Effect </w:t>
      </w:r>
      <w:r>
        <w:rPr>
          <w:szCs w:val="24"/>
        </w:rPr>
        <w:t xml:space="preserve">of the </w:t>
      </w:r>
      <w:r w:rsidRPr="001574B7">
        <w:rPr>
          <w:szCs w:val="24"/>
        </w:rPr>
        <w:t xml:space="preserve">MMP-9 cleavable peptide 2a on cell morphology </w:t>
      </w:r>
      <w:r w:rsidRPr="001574B7">
        <w:rPr>
          <w:i/>
          <w:iCs/>
          <w:szCs w:val="24"/>
        </w:rPr>
        <w:t>in vitro</w:t>
      </w:r>
      <w:r w:rsidRPr="001574B7">
        <w:rPr>
          <w:szCs w:val="24"/>
        </w:rPr>
        <w:t>.</w:t>
      </w:r>
      <w:r w:rsidRPr="001574B7">
        <w:rPr>
          <w:b w:val="0"/>
          <w:szCs w:val="24"/>
        </w:rPr>
        <w:t xml:space="preserve">​ </w:t>
      </w:r>
      <w:r>
        <w:rPr>
          <w:b w:val="0"/>
          <w:szCs w:val="24"/>
        </w:rPr>
        <w:t>A</w:t>
      </w:r>
      <w:r w:rsidRPr="001574B7">
        <w:rPr>
          <w:b w:val="0"/>
          <w:szCs w:val="24"/>
        </w:rPr>
        <w:t>ltered lamell</w:t>
      </w:r>
      <w:r>
        <w:rPr>
          <w:b w:val="0"/>
          <w:szCs w:val="24"/>
        </w:rPr>
        <w:t>i</w:t>
      </w:r>
      <w:r w:rsidRPr="001574B7">
        <w:rPr>
          <w:b w:val="0"/>
          <w:szCs w:val="24"/>
        </w:rPr>
        <w:t xml:space="preserve">podia morphology upon PMA stimulation after 3 day treatment with 2.5 mM of peptide </w:t>
      </w:r>
      <w:r w:rsidRPr="001574B7">
        <w:rPr>
          <w:szCs w:val="24"/>
        </w:rPr>
        <w:t>2a</w:t>
      </w:r>
      <w:r w:rsidRPr="001574B7">
        <w:rPr>
          <w:b w:val="0"/>
          <w:szCs w:val="24"/>
        </w:rPr>
        <w:t xml:space="preserve"> </w:t>
      </w:r>
      <w:r w:rsidRPr="00EE6E71">
        <w:rPr>
          <w:szCs w:val="24"/>
        </w:rPr>
        <w:t>(D)</w:t>
      </w:r>
      <w:r w:rsidRPr="001574B7">
        <w:rPr>
          <w:b w:val="0"/>
          <w:szCs w:val="24"/>
        </w:rPr>
        <w:t xml:space="preserve"> or </w:t>
      </w:r>
      <w:r w:rsidRPr="001574B7">
        <w:rPr>
          <w:szCs w:val="24"/>
        </w:rPr>
        <w:t>2a</w:t>
      </w:r>
      <w:r w:rsidRPr="001574B7">
        <w:rPr>
          <w:b w:val="0"/>
          <w:szCs w:val="24"/>
        </w:rPr>
        <w:t xml:space="preserve"> visualized by SEM; top panel, bar: 10 </w:t>
      </w:r>
      <w:r w:rsidRPr="00A527F8">
        <w:rPr>
          <w:rFonts w:ascii="Lucida Grande" w:hAnsi="Lucida Grande" w:cs="Lucida Grande" w:hint="eastAsia"/>
          <w:color w:val="000000"/>
        </w:rPr>
        <w:t>μ</w:t>
      </w:r>
      <w:r w:rsidRPr="001574B7">
        <w:rPr>
          <w:b w:val="0"/>
          <w:szCs w:val="24"/>
        </w:rPr>
        <w:t xml:space="preserve">m; lower panel magnified selected region, bar: 2 </w:t>
      </w:r>
      <w:r w:rsidRPr="001574B7">
        <w:rPr>
          <w:rFonts w:hint="eastAsia"/>
          <w:b w:val="0"/>
          <w:szCs w:val="24"/>
        </w:rPr>
        <w:t>μ</w:t>
      </w:r>
      <w:r w:rsidRPr="001574B7">
        <w:rPr>
          <w:b w:val="0"/>
          <w:szCs w:val="24"/>
        </w:rPr>
        <w:t>m.</w:t>
      </w:r>
    </w:p>
    <w:p w:rsidR="00885C3D" w:rsidRPr="00E925D2" w:rsidRDefault="00885C3D" w:rsidP="00E925D2"/>
    <w:p w:rsidR="00885C3D" w:rsidRPr="00E925D2" w:rsidRDefault="00885C3D" w:rsidP="00E925D2"/>
    <w:p w:rsidR="00885C3D" w:rsidRPr="00E10531" w:rsidRDefault="00E95D57" w:rsidP="009D1A2B">
      <w:pPr>
        <w:spacing w:line="360" w:lineRule="auto"/>
        <w:ind w:left="2160"/>
        <w:jc w:val="both"/>
        <w:rPr>
          <w:rFonts w:ascii="Times New Roman" w:eastAsia="SimSun" w:hAnsi="Times New Roman"/>
          <w:color w:val="C0504D"/>
          <w:lang w:eastAsia="zh-CN"/>
        </w:rPr>
      </w:pPr>
      <w:r>
        <w:rPr>
          <w:rFonts w:ascii="Times New Roman" w:eastAsia="SimSun" w:hAnsi="Times New Roman"/>
          <w:noProof/>
          <w:color w:val="C0504D"/>
        </w:rPr>
        <w:drawing>
          <wp:inline distT="0" distB="0" distL="0" distR="0">
            <wp:extent cx="2616200" cy="2362200"/>
            <wp:effectExtent l="0" t="0" r="0" b="0"/>
            <wp:docPr id="17" name="Picture 8" descr="Macintosh HD:Users:user:Desktop:Nature Comm:FIGURES:Su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user:Desktop:Nature Comm:FIGURES:Supp 5.png"/>
                    <pic:cNvPicPr>
                      <a:picLocks noChangeAspect="1" noChangeArrowheads="1"/>
                    </pic:cNvPicPr>
                  </pic:nvPicPr>
                  <pic:blipFill>
                    <a:blip r:embed="rId27">
                      <a:extLst>
                        <a:ext uri="{28A0092B-C50C-407E-A947-70E740481C1C}">
                          <a14:useLocalDpi xmlns:a14="http://schemas.microsoft.com/office/drawing/2010/main" val="0"/>
                        </a:ext>
                      </a:extLst>
                    </a:blip>
                    <a:srcRect l="10873" t="3065" b="6154"/>
                    <a:stretch>
                      <a:fillRect/>
                    </a:stretch>
                  </pic:blipFill>
                  <pic:spPr bwMode="auto">
                    <a:xfrm>
                      <a:off x="0" y="0"/>
                      <a:ext cx="2616200" cy="2362200"/>
                    </a:xfrm>
                    <a:prstGeom prst="rect">
                      <a:avLst/>
                    </a:prstGeom>
                    <a:noFill/>
                    <a:ln>
                      <a:noFill/>
                    </a:ln>
                  </pic:spPr>
                </pic:pic>
              </a:graphicData>
            </a:graphic>
          </wp:inline>
        </w:drawing>
      </w:r>
    </w:p>
    <w:p w:rsidR="00885C3D" w:rsidRDefault="00885C3D" w:rsidP="00E10531">
      <w:pPr>
        <w:pStyle w:val="Caption"/>
        <w:rPr>
          <w:szCs w:val="24"/>
        </w:rPr>
      </w:pPr>
    </w:p>
    <w:p w:rsidR="00885C3D" w:rsidRPr="001574B7" w:rsidRDefault="00885C3D" w:rsidP="007D69BC">
      <w:pPr>
        <w:pStyle w:val="Caption"/>
        <w:spacing w:line="240" w:lineRule="auto"/>
        <w:rPr>
          <w:b w:val="0"/>
          <w:szCs w:val="24"/>
        </w:rPr>
      </w:pPr>
      <w:r>
        <w:t xml:space="preserve">Figure S </w:t>
      </w:r>
      <w:r w:rsidR="00C445E4">
        <w:fldChar w:fldCharType="begin"/>
      </w:r>
      <w:r w:rsidR="00C445E4">
        <w:instrText xml:space="preserve"> SEQ Figure_S \* ARABIC </w:instrText>
      </w:r>
      <w:r w:rsidR="00C445E4">
        <w:fldChar w:fldCharType="separate"/>
      </w:r>
      <w:r>
        <w:rPr>
          <w:noProof/>
        </w:rPr>
        <w:t>17</w:t>
      </w:r>
      <w:r w:rsidR="00C445E4">
        <w:rPr>
          <w:noProof/>
        </w:rPr>
        <w:fldChar w:fldCharType="end"/>
      </w:r>
      <w:r w:rsidRPr="001574B7">
        <w:rPr>
          <w:szCs w:val="24"/>
        </w:rPr>
        <w:t>. MMP-9 cleavable peptide carrier 2a rescue</w:t>
      </w:r>
      <w:r>
        <w:rPr>
          <w:szCs w:val="24"/>
        </w:rPr>
        <w:t>s</w:t>
      </w:r>
      <w:r w:rsidRPr="001574B7">
        <w:rPr>
          <w:szCs w:val="24"/>
        </w:rPr>
        <w:t xml:space="preserve"> effect of doxorubicin treatment on circulating tumor cells. </w:t>
      </w:r>
      <w:r w:rsidRPr="001574B7">
        <w:rPr>
          <w:b w:val="0"/>
          <w:szCs w:val="24"/>
        </w:rPr>
        <w:t>​A Quantification of circulating tumor cells in the blood of subcutaneous tumor bearing nude mice</w:t>
      </w:r>
      <w:r>
        <w:rPr>
          <w:b w:val="0"/>
          <w:szCs w:val="24"/>
        </w:rPr>
        <w:t xml:space="preserve"> by RT-PCR, measuring human GAPD</w:t>
      </w:r>
      <w:r w:rsidRPr="001574B7">
        <w:rPr>
          <w:b w:val="0"/>
          <w:szCs w:val="24"/>
        </w:rPr>
        <w:t xml:space="preserve">H levels normalized to murine beta-2-microglobulin; bars: mean of fold change. </w:t>
      </w:r>
      <w:r>
        <w:rPr>
          <w:b w:val="0"/>
          <w:szCs w:val="24"/>
        </w:rPr>
        <w:t>E</w:t>
      </w:r>
      <w:r w:rsidRPr="001574B7">
        <w:rPr>
          <w:b w:val="0"/>
          <w:szCs w:val="24"/>
        </w:rPr>
        <w:t xml:space="preserve">rror bars: SEM; n = 3-4 mice; * p &lt; 0.05 by standard student’s </w:t>
      </w:r>
      <w:r w:rsidRPr="001574B7">
        <w:rPr>
          <w:b w:val="0"/>
          <w:i/>
          <w:szCs w:val="24"/>
        </w:rPr>
        <w:t>t</w:t>
      </w:r>
      <w:r w:rsidRPr="001574B7">
        <w:rPr>
          <w:b w:val="0"/>
          <w:szCs w:val="24"/>
        </w:rPr>
        <w:t>-test.</w:t>
      </w:r>
    </w:p>
    <w:p w:rsidR="00885C3D" w:rsidRDefault="00885C3D" w:rsidP="00065EB8">
      <w:pPr>
        <w:rPr>
          <w:rFonts w:ascii="Times New Roman" w:hAnsi="Times New Roman"/>
        </w:rPr>
      </w:pPr>
    </w:p>
    <w:p w:rsidR="00885C3D" w:rsidRDefault="00885C3D" w:rsidP="00065EB8">
      <w:pPr>
        <w:rPr>
          <w:rFonts w:ascii="Times New Roman" w:hAnsi="Times New Roman"/>
        </w:rPr>
      </w:pPr>
    </w:p>
    <w:p w:rsidR="00885C3D" w:rsidRPr="002A1E26" w:rsidRDefault="00885C3D" w:rsidP="00065EB8">
      <w:pPr>
        <w:rPr>
          <w:rFonts w:ascii="Times New Roman" w:hAnsi="Times New Roman"/>
          <w:b/>
          <w:sz w:val="28"/>
          <w:szCs w:val="28"/>
        </w:rPr>
      </w:pPr>
      <w:r w:rsidRPr="002A1E26">
        <w:rPr>
          <w:rFonts w:ascii="Times New Roman" w:hAnsi="Times New Roman"/>
          <w:b/>
          <w:sz w:val="28"/>
          <w:szCs w:val="28"/>
        </w:rPr>
        <w:lastRenderedPageBreak/>
        <w:t>Supplementary methods</w:t>
      </w:r>
    </w:p>
    <w:p w:rsidR="00885C3D" w:rsidRPr="00D232F0" w:rsidRDefault="00885C3D" w:rsidP="00065EB8">
      <w:pPr>
        <w:rPr>
          <w:rFonts w:ascii="Times New Roman" w:hAnsi="Times New Roman"/>
        </w:rPr>
      </w:pPr>
    </w:p>
    <w:p w:rsidR="00885C3D" w:rsidRPr="00D232F0" w:rsidRDefault="00885C3D" w:rsidP="0059325F">
      <w:pPr>
        <w:spacing w:line="360" w:lineRule="auto"/>
        <w:jc w:val="both"/>
        <w:rPr>
          <w:rFonts w:ascii="Times New Roman" w:hAnsi="Times New Roman"/>
          <w:bCs/>
        </w:rPr>
      </w:pPr>
      <w:r w:rsidRPr="00D232F0">
        <w:rPr>
          <w:rFonts w:ascii="Times New Roman" w:hAnsi="Times New Roman"/>
          <w:b/>
          <w:lang w:val="en-GB"/>
        </w:rPr>
        <w:t>High-performance liquid chromatography</w:t>
      </w:r>
      <w:r w:rsidRPr="00D232F0">
        <w:rPr>
          <w:rFonts w:ascii="Times New Roman" w:hAnsi="Times New Roman"/>
          <w:b/>
          <w:bCs/>
        </w:rPr>
        <w:t xml:space="preserve">. </w:t>
      </w:r>
      <w:r w:rsidRPr="00D232F0">
        <w:rPr>
          <w:rFonts w:ascii="Times New Roman" w:hAnsi="Times New Roman"/>
          <w:bCs/>
        </w:rPr>
        <w:t xml:space="preserve">HPLC analyses of peptides were performed using Dionex P680 HPLC system equipped with a Macherey-Nagel C18 column of 250 mm length, 4.6 mm internal diameter and 5 mm particle size equipped with UV-Vis detector. The gradient: (Solvent A: 0.1% TFA in water; Solvent B: 0.1% TFA </w:t>
      </w:r>
      <w:r>
        <w:rPr>
          <w:rFonts w:ascii="Times New Roman" w:hAnsi="Times New Roman"/>
          <w:bCs/>
        </w:rPr>
        <w:t xml:space="preserve">in </w:t>
      </w:r>
      <w:r w:rsidRPr="00D232F0">
        <w:rPr>
          <w:rFonts w:ascii="Times New Roman" w:hAnsi="Times New Roman"/>
          <w:bCs/>
        </w:rPr>
        <w:t>acetonitrile) 20-80% B was utili</w:t>
      </w:r>
      <w:r>
        <w:rPr>
          <w:rFonts w:ascii="Times New Roman" w:hAnsi="Times New Roman"/>
          <w:bCs/>
        </w:rPr>
        <w:t>z</w:t>
      </w:r>
      <w:r w:rsidRPr="00D232F0">
        <w:rPr>
          <w:rFonts w:ascii="Times New Roman" w:hAnsi="Times New Roman"/>
          <w:bCs/>
        </w:rPr>
        <w:t>ed, with each run lasting a total of 46 minutes using a flow rate of 1 mL min</w:t>
      </w:r>
      <w:r w:rsidRPr="00B934B4">
        <w:rPr>
          <w:rFonts w:ascii="Times New Roman" w:hAnsi="Times New Roman"/>
          <w:bCs/>
          <w:vertAlign w:val="superscript"/>
        </w:rPr>
        <w:t>-1</w:t>
      </w:r>
      <w:r w:rsidRPr="00D232F0">
        <w:rPr>
          <w:rFonts w:ascii="Times New Roman" w:hAnsi="Times New Roman"/>
          <w:bCs/>
        </w:rPr>
        <w:t xml:space="preserve"> and detection wavelengths set at 214 nm and 254 nm using the UV-Vis detector. For separation of peptides </w:t>
      </w:r>
      <w:r w:rsidRPr="00B934B4">
        <w:rPr>
          <w:rFonts w:ascii="Times New Roman" w:hAnsi="Times New Roman"/>
          <w:b/>
          <w:bCs/>
        </w:rPr>
        <w:t>1a</w:t>
      </w:r>
      <w:r w:rsidRPr="00D232F0">
        <w:rPr>
          <w:rFonts w:ascii="Times New Roman" w:hAnsi="Times New Roman"/>
          <w:bCs/>
        </w:rPr>
        <w:t xml:space="preserve"> and </w:t>
      </w:r>
      <w:r w:rsidRPr="00B934B4">
        <w:rPr>
          <w:rFonts w:ascii="Times New Roman" w:hAnsi="Times New Roman"/>
          <w:b/>
          <w:bCs/>
        </w:rPr>
        <w:t>1</w:t>
      </w:r>
      <w:r>
        <w:rPr>
          <w:rFonts w:ascii="Times New Roman" w:hAnsi="Times New Roman"/>
          <w:b/>
          <w:bCs/>
        </w:rPr>
        <w:t>c</w:t>
      </w:r>
      <w:r w:rsidRPr="00D232F0">
        <w:rPr>
          <w:rFonts w:ascii="Times New Roman" w:hAnsi="Times New Roman"/>
          <w:bCs/>
        </w:rPr>
        <w:t xml:space="preserve"> a 30-50% B gradient was utili</w:t>
      </w:r>
      <w:r>
        <w:rPr>
          <w:rFonts w:ascii="Times New Roman" w:hAnsi="Times New Roman"/>
          <w:bCs/>
        </w:rPr>
        <w:t>z</w:t>
      </w:r>
      <w:r w:rsidRPr="00D232F0">
        <w:rPr>
          <w:rFonts w:ascii="Times New Roman" w:hAnsi="Times New Roman"/>
          <w:bCs/>
        </w:rPr>
        <w:t>ed with each run lasting a total of 70 minutes using a flow rate of 1 mL min</w:t>
      </w:r>
      <w:r w:rsidRPr="00B934B4">
        <w:rPr>
          <w:rFonts w:ascii="Times New Roman" w:hAnsi="Times New Roman"/>
          <w:bCs/>
          <w:vertAlign w:val="superscript"/>
        </w:rPr>
        <w:t>-1</w:t>
      </w:r>
      <w:r w:rsidRPr="00D232F0">
        <w:rPr>
          <w:rFonts w:ascii="Times New Roman" w:hAnsi="Times New Roman"/>
          <w:bCs/>
        </w:rPr>
        <w:t xml:space="preserve"> and detection wavelengths set at 214 nm and 254 nm using the UV-Vis detector.</w:t>
      </w:r>
    </w:p>
    <w:p w:rsidR="00885C3D" w:rsidRPr="00D232F0" w:rsidRDefault="00885C3D" w:rsidP="0059325F">
      <w:pPr>
        <w:spacing w:line="360" w:lineRule="auto"/>
        <w:jc w:val="both"/>
        <w:rPr>
          <w:rFonts w:ascii="Times New Roman" w:hAnsi="Times New Roman"/>
          <w:bCs/>
        </w:rPr>
      </w:pPr>
    </w:p>
    <w:p w:rsidR="00885C3D" w:rsidRPr="00D232F0" w:rsidRDefault="00885C3D" w:rsidP="0059325F">
      <w:pPr>
        <w:spacing w:line="360" w:lineRule="auto"/>
        <w:jc w:val="both"/>
        <w:rPr>
          <w:rFonts w:ascii="Times New Roman" w:hAnsi="Times New Roman"/>
          <w:bCs/>
        </w:rPr>
      </w:pPr>
      <w:r w:rsidRPr="00D232F0">
        <w:rPr>
          <w:rFonts w:ascii="Times New Roman" w:hAnsi="Times New Roman"/>
          <w:b/>
          <w:color w:val="000000"/>
        </w:rPr>
        <w:t>Liquid chromatography-mass spectrometry.</w:t>
      </w:r>
      <w:r w:rsidRPr="00D232F0">
        <w:rPr>
          <w:rFonts w:ascii="Times New Roman" w:hAnsi="Times New Roman"/>
          <w:color w:val="000000"/>
        </w:rPr>
        <w:t xml:space="preserve"> LC-MS obtained at the University of Strathclyde Mass Spectrometry facility was used to confirm peptide molecular weights. All analyses were carried out on a reverse-phase 15 cm Kinetex C18, 150 x 4.6 mm, 5 micron column. The LC-MS instrument was an Agilent 1200 Series HPLC, coupled to an Agilent 6130 Dual source MS detector. The gradient: (Solvent C: 5 mM ammonium acetate in water; Solvent D: 5 mM ammonium acetate in  acetonitrile) 0-3 min 5% D, 3-17 min 5-100% D, 17-27 min 100% D, 27-33 min 100-5% D, and 33-36 min 5% D was used in all analyses; the flow rate was set at 1 mL min</w:t>
      </w:r>
      <w:r w:rsidRPr="00D232F0">
        <w:rPr>
          <w:rFonts w:ascii="Times New Roman" w:hAnsi="Times New Roman"/>
          <w:color w:val="000000"/>
          <w:vertAlign w:val="superscript"/>
        </w:rPr>
        <w:t xml:space="preserve">-1 </w:t>
      </w:r>
      <w:r w:rsidRPr="00D232F0">
        <w:rPr>
          <w:rFonts w:ascii="Times New Roman" w:hAnsi="Times New Roman"/>
        </w:rPr>
        <w:t>and detection wavelengths at 214 nm</w:t>
      </w:r>
      <w:r w:rsidRPr="00D232F0">
        <w:rPr>
          <w:rFonts w:ascii="Times New Roman" w:hAnsi="Times New Roman"/>
          <w:color w:val="000000"/>
        </w:rPr>
        <w:t>. Mass detection was set to analyse in Scan mode with electrospray ionisation (MM-ES+APCI).</w:t>
      </w:r>
      <w:r w:rsidRPr="00D232F0">
        <w:rPr>
          <w:rFonts w:ascii="Times New Roman" w:hAnsi="Times New Roman"/>
          <w:color w:val="4F81BD"/>
        </w:rPr>
        <w:t xml:space="preserve">  </w:t>
      </w:r>
      <w:r w:rsidRPr="00D232F0">
        <w:rPr>
          <w:rFonts w:ascii="Times New Roman" w:hAnsi="Times New Roman"/>
        </w:rPr>
        <w:t>For all peptides examined both positive and negative ions were detected but only one (positive or negative ion) is shown for peptide characterisation to avoid redundancy.</w:t>
      </w:r>
    </w:p>
    <w:p w:rsidR="00885C3D" w:rsidRPr="00D232F0" w:rsidRDefault="00885C3D" w:rsidP="0059325F">
      <w:pPr>
        <w:spacing w:line="360" w:lineRule="auto"/>
        <w:jc w:val="both"/>
        <w:rPr>
          <w:rFonts w:ascii="Times New Roman" w:hAnsi="Times New Roman"/>
          <w:b/>
          <w:bCs/>
        </w:rPr>
      </w:pPr>
    </w:p>
    <w:p w:rsidR="00885C3D" w:rsidRPr="00D232F0" w:rsidRDefault="00885C3D" w:rsidP="0059325F">
      <w:pPr>
        <w:spacing w:line="360" w:lineRule="auto"/>
        <w:jc w:val="both"/>
        <w:rPr>
          <w:rFonts w:ascii="Times New Roman" w:hAnsi="Times New Roman"/>
          <w:bCs/>
        </w:rPr>
      </w:pPr>
      <w:r w:rsidRPr="00D232F0">
        <w:rPr>
          <w:rFonts w:ascii="Times New Roman" w:hAnsi="Times New Roman"/>
          <w:b/>
          <w:lang w:val="en-GB"/>
        </w:rPr>
        <w:t>Fourier Transform Infrared Spectroscopy.</w:t>
      </w:r>
      <w:r w:rsidRPr="00D232F0">
        <w:rPr>
          <w:rFonts w:ascii="Times New Roman" w:hAnsi="Times New Roman"/>
          <w:lang w:val="en-GB"/>
        </w:rPr>
        <w:t xml:space="preserve"> </w:t>
      </w:r>
      <w:r w:rsidRPr="008A3D75">
        <w:rPr>
          <w:rFonts w:ascii="Times New Roman" w:hAnsi="Times New Roman"/>
          <w:bCs/>
        </w:rPr>
        <w:t>FTIR</w:t>
      </w:r>
      <w:r w:rsidRPr="00D232F0">
        <w:rPr>
          <w:rFonts w:ascii="Times New Roman" w:hAnsi="Times New Roman"/>
          <w:bCs/>
        </w:rPr>
        <w:t xml:space="preserve"> spectra were recorded on a Bruker Vertex 70 spectrometer. Samples were prepared in deuterated phosphate buffer (pH=8) and placed between two CaF</w:t>
      </w:r>
      <w:r w:rsidRPr="00B934B4">
        <w:rPr>
          <w:rFonts w:ascii="Times New Roman" w:hAnsi="Times New Roman"/>
          <w:bCs/>
          <w:vertAlign w:val="subscript"/>
        </w:rPr>
        <w:t>2</w:t>
      </w:r>
      <w:r w:rsidRPr="00D232F0">
        <w:rPr>
          <w:rFonts w:ascii="Times New Roman" w:hAnsi="Times New Roman"/>
          <w:bCs/>
        </w:rPr>
        <w:t xml:space="preserve"> cells with 12mm diameter polytetrafluoroethylene (PTFE) spacers. Absorbance spectra were taken from 4000cm</w:t>
      </w:r>
      <w:r w:rsidRPr="00D232F0">
        <w:rPr>
          <w:rFonts w:ascii="Times New Roman" w:hAnsi="Times New Roman"/>
          <w:bCs/>
          <w:vertAlign w:val="superscript"/>
        </w:rPr>
        <w:t>-1</w:t>
      </w:r>
      <w:r w:rsidRPr="00D232F0">
        <w:rPr>
          <w:rFonts w:ascii="Times New Roman" w:hAnsi="Times New Roman"/>
          <w:bCs/>
        </w:rPr>
        <w:t xml:space="preserve"> to 800cm</w:t>
      </w:r>
      <w:r w:rsidRPr="00D232F0">
        <w:rPr>
          <w:rFonts w:ascii="Times New Roman" w:hAnsi="Times New Roman"/>
          <w:bCs/>
          <w:vertAlign w:val="superscript"/>
        </w:rPr>
        <w:t>-1</w:t>
      </w:r>
      <w:r w:rsidRPr="00D232F0">
        <w:rPr>
          <w:rFonts w:ascii="Times New Roman" w:hAnsi="Times New Roman"/>
          <w:bCs/>
        </w:rPr>
        <w:t xml:space="preserve"> with 64 scans at 4cm</w:t>
      </w:r>
      <w:r w:rsidRPr="00D232F0">
        <w:rPr>
          <w:rFonts w:ascii="Times New Roman" w:hAnsi="Times New Roman"/>
          <w:bCs/>
          <w:vertAlign w:val="superscript"/>
        </w:rPr>
        <w:t>-1</w:t>
      </w:r>
      <w:r w:rsidRPr="00D232F0">
        <w:rPr>
          <w:rFonts w:ascii="Times New Roman" w:hAnsi="Times New Roman"/>
          <w:bCs/>
        </w:rPr>
        <w:t xml:space="preserve"> resolution.</w:t>
      </w:r>
    </w:p>
    <w:p w:rsidR="00885C3D" w:rsidRPr="00D232F0" w:rsidRDefault="00885C3D" w:rsidP="0059325F">
      <w:pPr>
        <w:spacing w:line="360" w:lineRule="auto"/>
        <w:jc w:val="both"/>
        <w:rPr>
          <w:rFonts w:ascii="Times New Roman" w:hAnsi="Times New Roman"/>
          <w:bCs/>
        </w:rPr>
      </w:pPr>
    </w:p>
    <w:p w:rsidR="00885C3D" w:rsidRPr="00D232F0" w:rsidRDefault="00885C3D" w:rsidP="0059325F">
      <w:pPr>
        <w:spacing w:line="360" w:lineRule="auto"/>
        <w:jc w:val="both"/>
        <w:rPr>
          <w:rFonts w:ascii="Times New Roman" w:hAnsi="Times New Roman"/>
        </w:rPr>
      </w:pPr>
      <w:r w:rsidRPr="00D232F0">
        <w:rPr>
          <w:rFonts w:ascii="Times New Roman" w:hAnsi="Times New Roman"/>
          <w:b/>
        </w:rPr>
        <w:lastRenderedPageBreak/>
        <w:t xml:space="preserve">Fluorescent microscope </w:t>
      </w:r>
      <w:r w:rsidRPr="00D232F0">
        <w:rPr>
          <w:rFonts w:ascii="Times New Roman" w:hAnsi="Times New Roman"/>
        </w:rPr>
        <w:t>images were captured on the GE Cytell Imaging System using the Digital Imaging program. Samples were prepared on a standard glass slide and an 18x18mm micro cover glass was placed on top.  Pictures were taken at 2000-2500 focus (micron).</w:t>
      </w:r>
    </w:p>
    <w:p w:rsidR="00885C3D" w:rsidRPr="00D232F0" w:rsidRDefault="00885C3D" w:rsidP="0059325F">
      <w:pPr>
        <w:spacing w:line="360" w:lineRule="auto"/>
        <w:jc w:val="both"/>
        <w:rPr>
          <w:rFonts w:ascii="Times New Roman" w:hAnsi="Times New Roman"/>
        </w:rPr>
      </w:pPr>
    </w:p>
    <w:p w:rsidR="00885C3D" w:rsidRDefault="00885C3D" w:rsidP="00764FD3">
      <w:pPr>
        <w:spacing w:line="360" w:lineRule="auto"/>
        <w:jc w:val="both"/>
        <w:rPr>
          <w:rFonts w:ascii="Times New Roman" w:eastAsia="SimSun" w:hAnsi="Times New Roman"/>
          <w:lang w:eastAsia="zh-CN"/>
        </w:rPr>
      </w:pPr>
      <w:r w:rsidRPr="00D232F0">
        <w:rPr>
          <w:rFonts w:ascii="Times New Roman" w:eastAsia="SimSun" w:hAnsi="Times New Roman"/>
          <w:b/>
          <w:lang w:eastAsia="zh-CN"/>
        </w:rPr>
        <w:t xml:space="preserve">Doxorubicin encapsulation. </w:t>
      </w:r>
      <w:r w:rsidRPr="00811623">
        <w:rPr>
          <w:rFonts w:ascii="Times New Roman" w:hAnsi="Times New Roman"/>
        </w:rPr>
        <w:t>Doxorubicin hydrochloride</w:t>
      </w:r>
      <w:r>
        <w:rPr>
          <w:rFonts w:ascii="Times New Roman" w:hAnsi="Times New Roman"/>
        </w:rPr>
        <w:t xml:space="preserve"> </w:t>
      </w:r>
      <w:r w:rsidRPr="00D232F0">
        <w:rPr>
          <w:rFonts w:ascii="Times New Roman" w:hAnsi="Times New Roman"/>
        </w:rPr>
        <w:t xml:space="preserve">was solubilized in DMSO by sonication and 1 mM stock solution was made in PBS was made and subsequently diluted into the suspension of peptide micelles (final concentration of doxorubicin: 5 μM). The samples were then sonicated to allow doxorubicin diffusion into the hydrophobic core of the micelles. </w:t>
      </w:r>
      <w:r w:rsidRPr="00D232F0">
        <w:rPr>
          <w:rFonts w:ascii="Times New Roman" w:eastAsia="SimSun" w:hAnsi="Times New Roman"/>
          <w:lang w:eastAsia="zh-CN"/>
        </w:rPr>
        <w:t>Fluorescence intensity of doxorubicin at 596 nm that corresponds to the maximum intensity (λ</w:t>
      </w:r>
      <w:r w:rsidRPr="00D232F0">
        <w:rPr>
          <w:rFonts w:ascii="Times New Roman" w:eastAsia="SimSun" w:hAnsi="Times New Roman"/>
          <w:vertAlign w:val="subscript"/>
          <w:lang w:eastAsia="zh-CN"/>
        </w:rPr>
        <w:t xml:space="preserve">ex </w:t>
      </w:r>
      <w:r w:rsidRPr="00D232F0">
        <w:rPr>
          <w:rFonts w:ascii="Times New Roman" w:eastAsia="SimSun" w:hAnsi="Times New Roman"/>
          <w:lang w:eastAsia="zh-CN"/>
        </w:rPr>
        <w:t xml:space="preserve">= 480 nm) was monitored over 96 h when incorporated into the </w:t>
      </w:r>
      <w:r w:rsidRPr="00D232F0">
        <w:rPr>
          <w:rFonts w:ascii="Times New Roman" w:eastAsia="SimSun" w:hAnsi="Times New Roman"/>
          <w:b/>
          <w:lang w:eastAsia="zh-CN"/>
        </w:rPr>
        <w:t>2a</w:t>
      </w:r>
      <w:r w:rsidRPr="00D232F0">
        <w:rPr>
          <w:rFonts w:ascii="Times New Roman" w:eastAsia="SimSun" w:hAnsi="Times New Roman"/>
          <w:lang w:eastAsia="zh-CN"/>
        </w:rPr>
        <w:t xml:space="preserve"> peptide system with and without addition of MMP-9. A control experiment with free doxorubicin (doxorubicin in water, no peptide present) shows a low fluorescence intensity as previously reported (more intense fluorescence signal of doxorubicin is observed in hydrophobic environment compared to water- as fluorescence intensity changes with the polarity of the environment).</w:t>
      </w:r>
      <w:r>
        <w:rPr>
          <w:rFonts w:ascii="Times New Roman" w:eastAsia="SimSun" w:hAnsi="Times New Roman"/>
          <w:lang w:eastAsia="zh-CN"/>
        </w:rPr>
        <w:fldChar w:fldCharType="begin" w:fldLock="1"/>
      </w:r>
      <w:r>
        <w:rPr>
          <w:rFonts w:ascii="Times New Roman" w:eastAsia="SimSun" w:hAnsi="Times New Roman"/>
          <w:lang w:eastAsia="zh-CN"/>
        </w:rPr>
        <w:instrText>ADDIN CSL_CITATION { "citationItems" : [ { "id" : "ITEM-1", "itemData" : { "DOI" : "10.1039/c2sm26092a", "ISSN" : "1744-683X", "author" : [ { "dropping-particle" : "", "family" : "Hughes", "given" : "Meghan", "non-dropping-particle" : "", "parse-names" : false, "suffix" : "" }, { "dropping-particle" : "", "family" : "Birchall", "given" : "Louise S.", "non-dropping-particle" : "", "parse-names" : false, "suffix" : "" }, { "dropping-particle" : "", "family" : "Zuberi", "given" : "Karim", "non-dropping-particle" : "", "parse-names" : false, "suffix" : "" }, { "dropping-particle" : "", "family" : "Aitken", "given" : "Lynsey a.", "non-dropping-particle" : "", "parse-names" : false, "suffix" : "" }, { "dropping-particle" : "", "family" : "Debnath", "given" : "Sisir", "non-dropping-particle" : "", "parse-names" : false, "suffix" : "" }, { "dropping-particle" : "", "family" : "Javid", "given" : "Nadeem", "non-dropping-particle" : "", "parse-names" : false, "suffix" : "" }, { "dropping-particle" : "V.", "family" : "Ulijn", "given" : "Rein", "non-dropping-particle" : "", "parse-names" : false, "suffix" : "" } ], "container-title" : "Soft Matter", "id" : "ITEM-1", "issue" : "45", "issued" : { "date-parts" : [ [ "2012" ] ] }, "page" : "11565", "title" : "Differential supramolecular organisation of Fmoc-dipeptides with hydrophilic terminal amino acid residues by biocatalytic self-assembly", "type" : "article-journal", "volume" : "8" }, "uris" : [ "http://www.mendeley.com/documents/?uuid=29efc9da-82ac-47f6-9313-e3df020feaed" ] }, { "id" : "ITEM-2", "itemData" : { "DOI" : "10.1039/C4BM00297K", "ISSN" : "2047-4830", "author" : [ { "dropping-particle" : "", "family" : "Kalafatovic", "given" : "Daniela", "non-dropping-particle" : "", "parse-names" : false, "suffix" : "" }, { "dropping-particle" : "", "family" : "Nobis", "given" : "Max", "non-dropping-particle" : "", "parse-names" : false, "suffix" : "" }, { "dropping-particle" : "", "family" : "Javid", "given" : "Nadeem", "non-dropping-particle" : "", "parse-names" : false, "suffix" : "" }, { "dropping-particle" : "", "family" : "Frederix", "given" : "Pim W. J. M.", "non-dropping-particle" : "", "parse-names" : false, "suffix" : "" }, { "dropping-particle" : "", "family" : "Anderson", "given" : "Kurt I.", "non-dropping-particle" : "", "parse-names" : false, "suffix" : "" }, { "dropping-particle" : "", "family" : "Saunders", "given" : "Brian R.", "non-dropping-particle" : "", "parse-names" : false, "suffix" : "" }, { "dropping-particle" : "V.", "family" : "Ulijn", "given" : "Rein", "non-dropping-particle" : "", "parse-names" : false, "suffix" : "" } ], "container-title" : "Biomater. Sci.", "id" : "ITEM-2", "issue" : "2", "issued" : { "date-parts" : [ [ "2015" ] ] }, "page" : "246-249", "title" : "MMP-9 triggered micelle-to-fibre transitions for slow release of doxorubicin", "type" : "article-journal", "volume" : "3" }, "uris" : [ "http://www.mendeley.com/documents/?uuid=31cba078-e845-4b84-ba87-b9dcc49f5e15" ] } ], "mendeley" : { "formattedCitation" : "&lt;sup&gt;1,2&lt;/sup&gt;", "plainTextFormattedCitation" : "1,2", "previouslyFormattedCitation" : "&lt;sup&gt;1,2&lt;/sup&gt;" }, "properties" : { "noteIndex" : 0 }, "schema" : "https://github.com/citation-style-language/schema/raw/master/csl-citation.json" }</w:instrText>
      </w:r>
      <w:r>
        <w:rPr>
          <w:rFonts w:ascii="Times New Roman" w:eastAsia="SimSun" w:hAnsi="Times New Roman"/>
          <w:lang w:eastAsia="zh-CN"/>
        </w:rPr>
        <w:fldChar w:fldCharType="separate"/>
      </w:r>
      <w:r w:rsidRPr="00C31CAF">
        <w:rPr>
          <w:rFonts w:ascii="Times New Roman" w:eastAsia="SimSun" w:hAnsi="Times New Roman"/>
          <w:noProof/>
          <w:vertAlign w:val="superscript"/>
          <w:lang w:eastAsia="zh-CN"/>
        </w:rPr>
        <w:t>1,2</w:t>
      </w:r>
      <w:r>
        <w:rPr>
          <w:rFonts w:ascii="Times New Roman" w:eastAsia="SimSun" w:hAnsi="Times New Roman"/>
          <w:lang w:eastAsia="zh-CN"/>
        </w:rPr>
        <w:fldChar w:fldCharType="end"/>
      </w:r>
      <w:r w:rsidRPr="00D232F0">
        <w:rPr>
          <w:rFonts w:ascii="Times New Roman" w:eastAsia="SimSun" w:hAnsi="Times New Roman"/>
          <w:lang w:eastAsia="zh-CN"/>
        </w:rPr>
        <w:t xml:space="preserve"> </w:t>
      </w:r>
    </w:p>
    <w:p w:rsidR="00885C3D" w:rsidRPr="00D232F0" w:rsidRDefault="00885C3D" w:rsidP="00764FD3">
      <w:pPr>
        <w:spacing w:line="360" w:lineRule="auto"/>
        <w:jc w:val="both"/>
        <w:rPr>
          <w:rFonts w:ascii="Times New Roman" w:eastAsia="SimSun" w:hAnsi="Times New Roman"/>
          <w:lang w:eastAsia="zh-CN"/>
        </w:rPr>
      </w:pPr>
    </w:p>
    <w:p w:rsidR="00885C3D" w:rsidRDefault="00885C3D" w:rsidP="00D232F0">
      <w:pPr>
        <w:spacing w:line="360" w:lineRule="auto"/>
        <w:jc w:val="both"/>
        <w:rPr>
          <w:rFonts w:ascii="Times New Roman" w:hAnsi="Times New Roman"/>
        </w:rPr>
      </w:pPr>
      <w:r w:rsidRPr="00D232F0">
        <w:rPr>
          <w:rFonts w:ascii="Times New Roman" w:hAnsi="Times New Roman"/>
          <w:b/>
        </w:rPr>
        <w:t>Fluorescence</w:t>
      </w:r>
      <w:r w:rsidRPr="00D232F0">
        <w:rPr>
          <w:rFonts w:ascii="Times New Roman" w:hAnsi="Times New Roman"/>
        </w:rPr>
        <w:t xml:space="preserve"> </w:t>
      </w:r>
      <w:r w:rsidRPr="00D232F0">
        <w:rPr>
          <w:rFonts w:ascii="Times New Roman" w:hAnsi="Times New Roman"/>
          <w:b/>
        </w:rPr>
        <w:t>emission spectra</w:t>
      </w:r>
      <w:r w:rsidRPr="00D232F0">
        <w:rPr>
          <w:rFonts w:ascii="Times New Roman" w:hAnsi="Times New Roman"/>
        </w:rPr>
        <w:t xml:space="preserve"> were measured on a Jasco FP-6500 spectrofluorometer. Doxorubicin was excited at 480 nm and the emission intensity at 596 nm was monitored over time. The excitation and emission bandwidths were both set to 5 nm. </w:t>
      </w:r>
    </w:p>
    <w:p w:rsidR="00885C3D" w:rsidRDefault="00885C3D" w:rsidP="00D232F0">
      <w:pPr>
        <w:spacing w:line="360" w:lineRule="auto"/>
        <w:jc w:val="both"/>
        <w:rPr>
          <w:rFonts w:ascii="Times New Roman" w:hAnsi="Times New Roman"/>
        </w:rPr>
      </w:pPr>
    </w:p>
    <w:p w:rsidR="00885C3D" w:rsidRPr="00811623" w:rsidRDefault="00885C3D" w:rsidP="00C31CAF">
      <w:pPr>
        <w:spacing w:line="360" w:lineRule="auto"/>
        <w:jc w:val="both"/>
        <w:rPr>
          <w:rFonts w:ascii="Times New Roman" w:eastAsia="SimSun" w:hAnsi="Times New Roman"/>
          <w:b/>
          <w:lang w:eastAsia="zh-CN"/>
        </w:rPr>
      </w:pPr>
      <w:r w:rsidRPr="00811623">
        <w:rPr>
          <w:rFonts w:ascii="Times New Roman" w:eastAsia="SimSun" w:hAnsi="Times New Roman"/>
          <w:b/>
          <w:lang w:eastAsia="zh-CN"/>
        </w:rPr>
        <w:t>CRISPR sequences.</w:t>
      </w:r>
    </w:p>
    <w:tbl>
      <w:tblPr>
        <w:tblW w:w="8662" w:type="dxa"/>
        <w:tblInd w:w="93" w:type="dxa"/>
        <w:tblLayout w:type="fixed"/>
        <w:tblLook w:val="00A0" w:firstRow="1" w:lastRow="0" w:firstColumn="1" w:lastColumn="0" w:noHBand="0" w:noVBand="0"/>
      </w:tblPr>
      <w:tblGrid>
        <w:gridCol w:w="2425"/>
        <w:gridCol w:w="2835"/>
        <w:gridCol w:w="3402"/>
      </w:tblGrid>
      <w:tr w:rsidR="00811623" w:rsidRPr="00811623" w:rsidTr="00F76966">
        <w:trPr>
          <w:trHeight w:val="300"/>
        </w:trPr>
        <w:tc>
          <w:tcPr>
            <w:tcW w:w="2425" w:type="dxa"/>
            <w:tcBorders>
              <w:top w:val="single" w:sz="4" w:space="0" w:color="auto"/>
              <w:left w:val="single" w:sz="4" w:space="0" w:color="auto"/>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MMP-9 CRISPR-for</w:t>
            </w:r>
          </w:p>
          <w:p w:rsidR="00885C3D" w:rsidRPr="00811623" w:rsidRDefault="00885C3D" w:rsidP="00F76966">
            <w:pPr>
              <w:rPr>
                <w:rFonts w:ascii="Arial" w:hAnsi="Arial" w:cs="Arial"/>
                <w:lang w:val="en-GB"/>
              </w:rPr>
            </w:pPr>
          </w:p>
        </w:tc>
        <w:tc>
          <w:tcPr>
            <w:tcW w:w="2835" w:type="dxa"/>
            <w:tcBorders>
              <w:top w:val="single" w:sz="4" w:space="0" w:color="auto"/>
              <w:left w:val="nil"/>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CACCGTGTACCGCTATGGTTACACT</w:t>
            </w:r>
          </w:p>
        </w:tc>
        <w:tc>
          <w:tcPr>
            <w:tcW w:w="3402" w:type="dxa"/>
            <w:tcBorders>
              <w:top w:val="single" w:sz="4" w:space="0" w:color="auto"/>
              <w:left w:val="nil"/>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primer for CRISPR of human MMP-9, Exon 1, 93%</w:t>
            </w:r>
          </w:p>
        </w:tc>
      </w:tr>
      <w:tr w:rsidR="00811623" w:rsidRPr="00811623" w:rsidTr="00F76966">
        <w:trPr>
          <w:trHeight w:val="300"/>
        </w:trPr>
        <w:tc>
          <w:tcPr>
            <w:tcW w:w="2425" w:type="dxa"/>
            <w:tcBorders>
              <w:top w:val="nil"/>
              <w:left w:val="single" w:sz="4" w:space="0" w:color="auto"/>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MMP-9 CRISPR-rev</w:t>
            </w:r>
          </w:p>
          <w:p w:rsidR="00885C3D" w:rsidRPr="00811623" w:rsidRDefault="00885C3D" w:rsidP="00F76966">
            <w:pPr>
              <w:rPr>
                <w:rFonts w:ascii="Arial" w:hAnsi="Arial" w:cs="Arial"/>
                <w:lang w:val="en-GB"/>
              </w:rPr>
            </w:pPr>
          </w:p>
        </w:tc>
        <w:tc>
          <w:tcPr>
            <w:tcW w:w="2835" w:type="dxa"/>
            <w:tcBorders>
              <w:top w:val="nil"/>
              <w:left w:val="nil"/>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AAACAGTGTAACCATAGCGGTACAC</w:t>
            </w:r>
          </w:p>
        </w:tc>
        <w:tc>
          <w:tcPr>
            <w:tcW w:w="3402" w:type="dxa"/>
            <w:tcBorders>
              <w:top w:val="nil"/>
              <w:left w:val="nil"/>
              <w:bottom w:val="single" w:sz="4" w:space="0" w:color="auto"/>
              <w:right w:val="single" w:sz="4" w:space="0" w:color="auto"/>
            </w:tcBorders>
            <w:noWrap/>
            <w:vAlign w:val="bottom"/>
          </w:tcPr>
          <w:p w:rsidR="00885C3D" w:rsidRPr="00811623" w:rsidRDefault="00885C3D" w:rsidP="00F76966">
            <w:pPr>
              <w:rPr>
                <w:rFonts w:ascii="Arial" w:hAnsi="Arial" w:cs="Arial"/>
                <w:lang w:val="en-GB"/>
              </w:rPr>
            </w:pPr>
            <w:r w:rsidRPr="00811623">
              <w:rPr>
                <w:rFonts w:ascii="Arial" w:hAnsi="Arial" w:cs="Arial"/>
                <w:lang w:val="en-GB"/>
              </w:rPr>
              <w:t>Primer for CRISPR of human MMP-9, Exon 1, 93%</w:t>
            </w:r>
          </w:p>
        </w:tc>
      </w:tr>
    </w:tbl>
    <w:p w:rsidR="00885C3D" w:rsidRDefault="00885C3D" w:rsidP="00C31CAF">
      <w:pPr>
        <w:spacing w:line="360" w:lineRule="auto"/>
        <w:jc w:val="both"/>
        <w:rPr>
          <w:rFonts w:ascii="Times New Roman" w:eastAsia="SimSun" w:hAnsi="Times New Roman"/>
          <w:b/>
          <w:lang w:eastAsia="zh-CN"/>
        </w:rPr>
      </w:pPr>
    </w:p>
    <w:p w:rsidR="00885C3D" w:rsidRDefault="00885C3D" w:rsidP="00C31CAF">
      <w:pPr>
        <w:spacing w:line="360" w:lineRule="auto"/>
        <w:jc w:val="both"/>
        <w:rPr>
          <w:rFonts w:ascii="Times New Roman" w:hAnsi="Times New Roman"/>
        </w:rPr>
      </w:pPr>
      <w:r w:rsidRPr="00ED611B">
        <w:rPr>
          <w:rFonts w:ascii="Times New Roman" w:eastAsia="SimSun" w:hAnsi="Times New Roman"/>
          <w:b/>
          <w:lang w:eastAsia="zh-CN"/>
        </w:rPr>
        <w:t xml:space="preserve">Quantification of </w:t>
      </w:r>
      <w:r>
        <w:rPr>
          <w:rFonts w:ascii="Times New Roman" w:eastAsia="SimSun" w:hAnsi="Times New Roman"/>
          <w:b/>
          <w:lang w:eastAsia="zh-CN"/>
        </w:rPr>
        <w:t>circulating tumo</w:t>
      </w:r>
      <w:r w:rsidRPr="00ED611B">
        <w:rPr>
          <w:rFonts w:ascii="Times New Roman" w:eastAsia="SimSun" w:hAnsi="Times New Roman"/>
          <w:b/>
          <w:lang w:eastAsia="zh-CN"/>
        </w:rPr>
        <w:t>r cells</w:t>
      </w:r>
      <w:r>
        <w:rPr>
          <w:rFonts w:ascii="Times New Roman" w:eastAsia="SimSun" w:hAnsi="Times New Roman"/>
          <w:lang w:eastAsia="zh-CN"/>
        </w:rPr>
        <w:t>. Circulating tumo</w:t>
      </w:r>
      <w:r w:rsidRPr="00ED611B">
        <w:rPr>
          <w:rFonts w:ascii="Times New Roman" w:eastAsia="SimSun" w:hAnsi="Times New Roman"/>
          <w:lang w:eastAsia="zh-CN"/>
        </w:rPr>
        <w:t>r cells were detected as described previously</w:t>
      </w:r>
      <w:r>
        <w:rPr>
          <w:rFonts w:ascii="Times New Roman" w:hAnsi="Times New Roman"/>
        </w:rPr>
        <w:fldChar w:fldCharType="begin" w:fldLock="1"/>
      </w:r>
      <w:r>
        <w:rPr>
          <w:rFonts w:ascii="Times New Roman" w:hAnsi="Times New Roman"/>
        </w:rPr>
        <w:instrText>ADDIN CSL_CITATION { "citationItems" : [ { "id" : "ITEM-1", "itemData" : { "DOI" : "10.1016/j.cell.2008.01.046", "abstract" : "Cells released from primary tumors seed metastases to specific organs by a nonrandom process, implying the involvement of biologically selective mechanisms. Based on clinical, functional, and molecular evidence, we show that the cytokine TGFbeta in the breast tumor microenvironment primes cancer cells for metastasis to the lungs. Central to this process is the induction of angiopoietin-like 4 (ANGPTL4) by TGFbeta via the Smad signaling pathway. TGFbeta induction of Angptl4 in cancer cells that are about to enter the circulation enhances their subsequent retention in the lungs, but not in the bone. Tumor cell-derived Angptl4 disrupts vascular endothelial cell-cell junctions, increases the permeability of lung capillaries, and facilitates the trans-endothelial passage of tumor cells. These results suggest a mechanism for metastasis whereby a cytokine in the primary tumor microenvironment induces the expression of another cytokine in departing tumor cells, empowering these cells to disrupt lung capillary walls and seed pulmonary metastases.", "author" : [ { "dropping-particle" : "", "family" : "Padua", "given" : "David", "non-dropping-particle" : "", "parse-names" : false, "suffix" : "" }, { "dropping-particle" : "", "family" : "Zhang", "given" : "Xiang H-F", "non-dropping-particle" : "", "parse-names" : false, "suffix" : "" }, { "dropping-particle" : "", "family" : "Wang", "given" : "Qiongqing", "non-dropping-particle" : "", "parse-names" : false, "suffix" : "" }, { "dropping-particle" : "", "family" : "Nadal", "given" : "Cristina", "non-dropping-particle" : "", "parse-names" : false, "suffix" : "" }, { "dropping-particle" : "", "family" : "Gerald", "given" : "William L", "non-dropping-particle" : "", "parse-names" : false, "suffix" : "" }, { "dropping-particle" : "", "family" : "Gomis", "given" : "Roger R", "non-dropping-particle" : "", "parse-names" : false, "suffix" : "" }, { "dropping-particle" : "", "family" : "Massagu\u00e9", "given" : "Joan", "non-dropping-particle" : "", "parse-names" : false, "suffix" : "" } ], "container-title" : "Cell", "id" : "ITEM-1", "issue" : "1", "issued" : { "date-parts" : [ [ "2008", "4" ] ] }, "page" : "66-77", "title" : "TGFbeta primes breast tumors for lung metastasis seeding through angiopoietin-like 4.", "type" : "article-journal", "volume" : "133" }, "uris" : [ "http://www.mendeley.com/documents/?uuid=1c481fe5-74e8-4e7b-a33b-d08ef0696b51", "http://www.mendeley.com/documents/?uuid=e8e7f7f9-099f-4f7b-869c-cf7e3c402ef8" ] }, { "id" : "ITEM-2", "itemData" : { "DOI" : "10.1038/nature05760", "abstract" : "Metastasis entails numerous biological functions that collectively enable cancerous cells from a primary site to disseminate and overtake distant organs. Using genetic and pharmacological approaches, we show that the epidermal growth factor receptor ligand epiregulin, the cyclooxygenase COX2, and the matrix metalloproteinases 1 and 2, when expressed in human breast cancer cells, collectively facilitate the assembly of new tumour blood vessels, the release of tumour cells into the circulation, and the breaching of lung capillaries by circulating tumour cells to seed pulmonary metastasis. These findings reveal how aggressive primary tumorigenic functions can be mechanistically coupled to greater lung metastatic potential, and how such biological activities may be therapeutically targeted with specific drug combinations.", "author" : [ { "dropping-particle" : "", "family" : "Gupta", "given" : "Gaorav P", "non-dropping-particle" : "", "parse-names" : false, "suffix" : "" }, { "dropping-particle" : "", "family" : "Nguyen", "given" : "Don X", "non-dropping-particle" : "", "parse-names" : false, "suffix" : "" }, { "dropping-particle" : "", "family" : "Chiang", "given" : "Anne C", "non-dropping-particle" : "", "parse-names" : false, "suffix" : "" }, { "dropping-particle" : "", "family" : "Bos", "given" : "Paula D", "non-dropping-particle" : "", "parse-names" : false, "suffix" : "" }, { "dropping-particle" : "", "family" : "Kim", "given" : "Juliet Y", "non-dropping-particle" : "", "parse-names" : false, "suffix" : "" }, { "dropping-particle" : "", "family" : "Nadal", "given" : "Cristina", "non-dropping-particle" : "", "parse-names" : false, "suffix" : "" }, { "dropping-particle" : "", "family" : "Gomis", "given" : "Roger R", "non-dropping-particle" : "", "parse-names" : false, "suffix" : "" }, { "dropping-particle" : "", "family" : "Manova-Todorova", "given" : "Katia", "non-dropping-particle" : "", "parse-names" : false, "suffix" : "" }, { "dropping-particle" : "", "family" : "Massagu\u00e9", "given" : "Joan", "non-dropping-particle" : "", "parse-names" : false, "suffix" : "" } ], "container-title" : "Nature", "id" : "ITEM-2", "issue" : "7137", "issued" : { "date-parts" : [ [ "2007", "4" ] ] }, "page" : "765-70", "title" : "Mediators of vascular remodelling co-opted for sequential steps in lung metastasis.", "type" : "article-journal", "volume" : "446" }, "uris" : [ "http://www.mendeley.com/documents/?uuid=3241c1c5-04b6-4104-90ab-0620b6b2c112", "http://www.mendeley.com/documents/?uuid=79cb368d-811a-4485-80c7-23a7f923a6f6" ] } ], "mendeley" : { "formattedCitation" : "&lt;sup&gt;3,4&lt;/sup&gt;", "plainTextFormattedCitation" : "3,4", "previouslyFormattedCitation" : "&lt;sup&gt;3,4&lt;/sup&gt;" }, "properties" : { "noteIndex" : 0 }, "schema" : "https://github.com/citation-style-language/schema/raw/master/csl-citation.json" }</w:instrText>
      </w:r>
      <w:r>
        <w:rPr>
          <w:rFonts w:ascii="Times New Roman" w:hAnsi="Times New Roman"/>
        </w:rPr>
        <w:fldChar w:fldCharType="separate"/>
      </w:r>
      <w:r w:rsidRPr="00C31CAF">
        <w:rPr>
          <w:rFonts w:ascii="Times New Roman" w:hAnsi="Times New Roman"/>
          <w:noProof/>
          <w:vertAlign w:val="superscript"/>
        </w:rPr>
        <w:t>3,4</w:t>
      </w:r>
      <w:r>
        <w:rPr>
          <w:rFonts w:ascii="Times New Roman" w:hAnsi="Times New Roman"/>
        </w:rPr>
        <w:fldChar w:fldCharType="end"/>
      </w:r>
      <w:r w:rsidRPr="00ED611B">
        <w:rPr>
          <w:rFonts w:ascii="Times New Roman" w:hAnsi="Times New Roman"/>
        </w:rPr>
        <w:t xml:space="preserve">, briefly 500 </w:t>
      </w:r>
      <w:r>
        <w:rPr>
          <w:rFonts w:ascii="Times New Roman" w:hAnsi="Times New Roman"/>
        </w:rPr>
        <w:t>μ</w:t>
      </w:r>
      <w:r w:rsidRPr="00ED611B">
        <w:rPr>
          <w:rFonts w:ascii="Times New Roman" w:hAnsi="Times New Roman"/>
        </w:rPr>
        <w:t>L of blood was collected by cardiac puncture, snap frozen and kept at -70C. RNA was isolated using the Ambion Mouse RiboPure</w:t>
      </w:r>
      <w:r w:rsidRPr="00ED611B">
        <w:rPr>
          <w:rFonts w:ascii="Times New Roman" w:hAnsi="Times New Roman"/>
          <w:vertAlign w:val="superscript"/>
        </w:rPr>
        <w:t>TM</w:t>
      </w:r>
      <w:r w:rsidRPr="00ED611B">
        <w:rPr>
          <w:rFonts w:ascii="Times New Roman" w:hAnsi="Times New Roman"/>
        </w:rPr>
        <w:t xml:space="preserve">-Blood RNA Isolation Kit (AM1951, Applied Biosystems) and ~ 1 </w:t>
      </w:r>
      <w:r>
        <w:rPr>
          <w:rFonts w:ascii="Times New Roman" w:hAnsi="Times New Roman"/>
        </w:rPr>
        <w:t>μ</w:t>
      </w:r>
      <w:r w:rsidRPr="00ED611B">
        <w:rPr>
          <w:rFonts w:ascii="Times New Roman" w:hAnsi="Times New Roman"/>
        </w:rPr>
        <w:t>g used for cDNA synthesis using SuperScript</w:t>
      </w:r>
      <w:r w:rsidRPr="00ED611B">
        <w:rPr>
          <w:rFonts w:ascii="Times New Roman" w:hAnsi="Times New Roman"/>
          <w:vertAlign w:val="superscript"/>
        </w:rPr>
        <w:t>TM</w:t>
      </w:r>
      <w:r w:rsidRPr="00ED611B">
        <w:rPr>
          <w:rFonts w:ascii="Times New Roman" w:hAnsi="Times New Roman"/>
        </w:rPr>
        <w:t xml:space="preserve"> kit (ThermoFisher Scientific, Life Technologies). Using qPCR </w:t>
      </w:r>
      <w:r w:rsidRPr="00ED611B">
        <w:rPr>
          <w:rFonts w:ascii="Times New Roman" w:hAnsi="Times New Roman"/>
        </w:rPr>
        <w:lastRenderedPageBreak/>
        <w:t>SYBR®Green (ThermoFisher Scientific) the levels of human GAPDH were quantified after normalization to murine beta-2-microglobulin, using the comparative C(t) value method</w:t>
      </w:r>
      <w:r>
        <w:rPr>
          <w:rFonts w:ascii="Times New Roman" w:hAnsi="Times New Roman"/>
        </w:rPr>
        <w:fldChar w:fldCharType="begin" w:fldLock="1"/>
      </w:r>
      <w:r>
        <w:rPr>
          <w:rFonts w:ascii="Times New Roman" w:hAnsi="Times New Roman"/>
        </w:rPr>
        <w:instrText>ADDIN CSL_CITATION { "citationItems" : [ { "id" : "ITEM-1", "itemData" : { "DOI" : "10.1038/nprot.2008.73", "ISBN" : "1750-2799 (Electronic)\\r1750-2799 (Linking)", "ISSN" : "1754-2189", "PMID" : "18546601", "abstract" : "Two different methods of presenting quantitative gene expression exist: absolute and relative quantification. Absolute quantification calculates the copy number of the gene usually by relating the PCR signal to a standard curve. Relative gene expression presents the data of the gene of interest relative to some calibrator or internal control gene. A widely used method to present relative gene expression is the comparative CT method also referred to as the 2-DDCT method. This protocol provides an overview of the comparative CT method for quantitative gene expression studies. Also presented here are various examples to present quantitative gene expression data using this method.", "author" : [ { "dropping-particle" : "", "family" : "Schmittgen", "given" : "Thomas D", "non-dropping-particle" : "", "parse-names" : false, "suffix" : "" }, { "dropping-particle" : "", "family" : "Livak", "given" : "Kenneth J", "non-dropping-particle" : "", "parse-names" : false, "suffix" : "" } ], "container-title" : "Nature Protocols", "id" : "ITEM-1", "issue" : "6", "issued" : { "date-parts" : [ [ "2008" ] ] }, "page" : "1101-1108", "title" : "Analyzing real-time PCR data by the comparative CT method", "type" : "article-journal", "volume" : "3" }, "uris" : [ "http://www.mendeley.com/documents/?uuid=94713f6b-fec3-445b-a1fe-c60d5e641da5" ] } ], "mendeley" : { "formattedCitation" : "&lt;sup&gt;5&lt;/sup&gt;", "plainTextFormattedCitation" : "5" }, "properties" : { "noteIndex" : 0 }, "schema" : "https://github.com/citation-style-language/schema/raw/master/csl-citation.json" }</w:instrText>
      </w:r>
      <w:r>
        <w:rPr>
          <w:rFonts w:ascii="Times New Roman" w:hAnsi="Times New Roman"/>
        </w:rPr>
        <w:fldChar w:fldCharType="separate"/>
      </w:r>
      <w:r w:rsidRPr="00C31CAF">
        <w:rPr>
          <w:rFonts w:ascii="Times New Roman" w:hAnsi="Times New Roman"/>
          <w:noProof/>
          <w:vertAlign w:val="superscript"/>
        </w:rPr>
        <w:t>5</w:t>
      </w:r>
      <w:r>
        <w:rPr>
          <w:rFonts w:ascii="Times New Roman" w:hAnsi="Times New Roman"/>
        </w:rPr>
        <w:fldChar w:fldCharType="end"/>
      </w:r>
      <w:r w:rsidRPr="00ED611B">
        <w:rPr>
          <w:rFonts w:ascii="Times New Roman" w:hAnsi="Times New Roman"/>
        </w:rPr>
        <w:t>.</w:t>
      </w:r>
    </w:p>
    <w:p w:rsidR="00885C3D" w:rsidRDefault="00885C3D" w:rsidP="00C31CAF">
      <w:pPr>
        <w:spacing w:line="360" w:lineRule="auto"/>
        <w:jc w:val="both"/>
      </w:pPr>
    </w:p>
    <w:p w:rsidR="00885C3D" w:rsidRDefault="00885C3D" w:rsidP="00C31CAF">
      <w:pPr>
        <w:spacing w:line="360" w:lineRule="auto"/>
        <w:jc w:val="both"/>
      </w:pPr>
    </w:p>
    <w:p w:rsidR="00885C3D" w:rsidRPr="00C31CAF" w:rsidRDefault="00885C3D" w:rsidP="00C31CAF">
      <w:pPr>
        <w:widowControl w:val="0"/>
        <w:autoSpaceDE w:val="0"/>
        <w:autoSpaceDN w:val="0"/>
        <w:adjustRightInd w:val="0"/>
        <w:spacing w:before="100" w:after="100"/>
        <w:ind w:left="640" w:hanging="640"/>
        <w:rPr>
          <w:noProof/>
        </w:rPr>
      </w:pPr>
      <w:r>
        <w:fldChar w:fldCharType="begin" w:fldLock="1"/>
      </w:r>
      <w:r>
        <w:instrText xml:space="preserve">ADDIN Mendeley Bibliography CSL_BIBLIOGRAPHY </w:instrText>
      </w:r>
      <w:r>
        <w:fldChar w:fldCharType="separate"/>
      </w:r>
      <w:r w:rsidRPr="00C31CAF">
        <w:rPr>
          <w:noProof/>
        </w:rPr>
        <w:t xml:space="preserve">(1) </w:t>
      </w:r>
      <w:r w:rsidRPr="00C31CAF">
        <w:rPr>
          <w:noProof/>
        </w:rPr>
        <w:tab/>
        <w:t xml:space="preserve">Hughes, M.; Birchall, L. S.; Zuberi, K.; Aitken, L. a.; Debnath, S.; Javid, N.; Ulijn, R. V. Differential Supramolecular Organisation of Fmoc-Dipeptides with Hydrophilic Terminal Amino Acid Residues by Biocatalytic Self-Assembly. </w:t>
      </w:r>
      <w:r w:rsidRPr="00C31CAF">
        <w:rPr>
          <w:i/>
          <w:iCs/>
          <w:noProof/>
        </w:rPr>
        <w:t>Soft Matter</w:t>
      </w:r>
      <w:r w:rsidRPr="00C31CAF">
        <w:rPr>
          <w:noProof/>
        </w:rPr>
        <w:t xml:space="preserve"> </w:t>
      </w:r>
      <w:r w:rsidRPr="00C31CAF">
        <w:rPr>
          <w:b/>
          <w:bCs/>
          <w:noProof/>
        </w:rPr>
        <w:t>2012</w:t>
      </w:r>
      <w:r w:rsidRPr="00C31CAF">
        <w:rPr>
          <w:noProof/>
        </w:rPr>
        <w:t xml:space="preserve">, </w:t>
      </w:r>
      <w:r w:rsidRPr="00C31CAF">
        <w:rPr>
          <w:i/>
          <w:iCs/>
          <w:noProof/>
        </w:rPr>
        <w:t>8</w:t>
      </w:r>
      <w:r w:rsidRPr="00C31CAF">
        <w:rPr>
          <w:noProof/>
        </w:rPr>
        <w:t>, 11565.</w:t>
      </w:r>
    </w:p>
    <w:p w:rsidR="00885C3D" w:rsidRPr="00C31CAF" w:rsidRDefault="00885C3D" w:rsidP="00C31CAF">
      <w:pPr>
        <w:widowControl w:val="0"/>
        <w:autoSpaceDE w:val="0"/>
        <w:autoSpaceDN w:val="0"/>
        <w:adjustRightInd w:val="0"/>
        <w:spacing w:before="100" w:after="100"/>
        <w:ind w:left="640" w:hanging="640"/>
        <w:rPr>
          <w:noProof/>
        </w:rPr>
      </w:pPr>
      <w:r w:rsidRPr="00C31CAF">
        <w:rPr>
          <w:noProof/>
        </w:rPr>
        <w:t xml:space="preserve">(2) </w:t>
      </w:r>
      <w:r w:rsidRPr="00C31CAF">
        <w:rPr>
          <w:noProof/>
        </w:rPr>
        <w:tab/>
        <w:t xml:space="preserve">Kalafatovic, D.; Nobis, M.; Javid, N.; Frederix, P. W. J. M.; Anderson, K. I.; Saunders, B. R.; Ulijn, R. V. MMP-9 Triggered Micelle-to-Fibre Transitions for Slow Release of Doxorubicin. </w:t>
      </w:r>
      <w:r w:rsidRPr="00C31CAF">
        <w:rPr>
          <w:i/>
          <w:iCs/>
          <w:noProof/>
        </w:rPr>
        <w:t>Biomater. Sci.</w:t>
      </w:r>
      <w:r w:rsidRPr="00C31CAF">
        <w:rPr>
          <w:noProof/>
        </w:rPr>
        <w:t xml:space="preserve"> </w:t>
      </w:r>
      <w:r w:rsidRPr="00C31CAF">
        <w:rPr>
          <w:b/>
          <w:bCs/>
          <w:noProof/>
        </w:rPr>
        <w:t>2015</w:t>
      </w:r>
      <w:r w:rsidRPr="00C31CAF">
        <w:rPr>
          <w:noProof/>
        </w:rPr>
        <w:t xml:space="preserve">, </w:t>
      </w:r>
      <w:r w:rsidRPr="00C31CAF">
        <w:rPr>
          <w:i/>
          <w:iCs/>
          <w:noProof/>
        </w:rPr>
        <w:t>3</w:t>
      </w:r>
      <w:r w:rsidRPr="00C31CAF">
        <w:rPr>
          <w:noProof/>
        </w:rPr>
        <w:t>, 246–249.</w:t>
      </w:r>
    </w:p>
    <w:p w:rsidR="00885C3D" w:rsidRPr="00C31CAF" w:rsidRDefault="00885C3D" w:rsidP="00C31CAF">
      <w:pPr>
        <w:widowControl w:val="0"/>
        <w:autoSpaceDE w:val="0"/>
        <w:autoSpaceDN w:val="0"/>
        <w:adjustRightInd w:val="0"/>
        <w:spacing w:before="100" w:after="100"/>
        <w:ind w:left="640" w:hanging="640"/>
        <w:rPr>
          <w:noProof/>
        </w:rPr>
      </w:pPr>
      <w:r w:rsidRPr="00C31CAF">
        <w:rPr>
          <w:noProof/>
        </w:rPr>
        <w:t xml:space="preserve">(3) </w:t>
      </w:r>
      <w:r w:rsidRPr="00C31CAF">
        <w:rPr>
          <w:noProof/>
        </w:rPr>
        <w:tab/>
        <w:t xml:space="preserve">Padua, D.; Zhang, X. H.-F.; Wang, Q.; Nadal, C.; Gerald, W. L.; Gomis, R. R.; Massagué, J. TGFbeta Primes Breast Tumors for Lung Metastasis Seeding through Angiopoietin-like 4. </w:t>
      </w:r>
      <w:r w:rsidRPr="00C31CAF">
        <w:rPr>
          <w:i/>
          <w:iCs/>
          <w:noProof/>
        </w:rPr>
        <w:t>Cell</w:t>
      </w:r>
      <w:r w:rsidRPr="00C31CAF">
        <w:rPr>
          <w:noProof/>
        </w:rPr>
        <w:t xml:space="preserve"> </w:t>
      </w:r>
      <w:r w:rsidRPr="00C31CAF">
        <w:rPr>
          <w:b/>
          <w:bCs/>
          <w:noProof/>
        </w:rPr>
        <w:t>2008</w:t>
      </w:r>
      <w:r w:rsidRPr="00C31CAF">
        <w:rPr>
          <w:noProof/>
        </w:rPr>
        <w:t xml:space="preserve">, </w:t>
      </w:r>
      <w:r w:rsidRPr="00C31CAF">
        <w:rPr>
          <w:i/>
          <w:iCs/>
          <w:noProof/>
        </w:rPr>
        <w:t>133</w:t>
      </w:r>
      <w:r w:rsidRPr="00C31CAF">
        <w:rPr>
          <w:noProof/>
        </w:rPr>
        <w:t>, 66–77.</w:t>
      </w:r>
    </w:p>
    <w:p w:rsidR="00885C3D" w:rsidRPr="00C31CAF" w:rsidRDefault="00885C3D" w:rsidP="00C31CAF">
      <w:pPr>
        <w:widowControl w:val="0"/>
        <w:autoSpaceDE w:val="0"/>
        <w:autoSpaceDN w:val="0"/>
        <w:adjustRightInd w:val="0"/>
        <w:spacing w:before="100" w:after="100"/>
        <w:ind w:left="640" w:hanging="640"/>
        <w:rPr>
          <w:noProof/>
        </w:rPr>
      </w:pPr>
      <w:r w:rsidRPr="00C31CAF">
        <w:rPr>
          <w:noProof/>
        </w:rPr>
        <w:t xml:space="preserve">(4) </w:t>
      </w:r>
      <w:r w:rsidRPr="00C31CAF">
        <w:rPr>
          <w:noProof/>
        </w:rPr>
        <w:tab/>
        <w:t xml:space="preserve">Gupta, G. P.; Nguyen, D. X.; Chiang, A. C.; Bos, P. D.; Kim, J. Y.; Nadal, C.; Gomis, R. R.; Manova-Todorova, K.; Massagué, J. Mediators of Vascular Remodelling Co-Opted for Sequential Steps in Lung Metastasis. </w:t>
      </w:r>
      <w:r w:rsidRPr="00C31CAF">
        <w:rPr>
          <w:i/>
          <w:iCs/>
          <w:noProof/>
        </w:rPr>
        <w:t>Nature</w:t>
      </w:r>
      <w:r w:rsidRPr="00C31CAF">
        <w:rPr>
          <w:noProof/>
        </w:rPr>
        <w:t xml:space="preserve"> </w:t>
      </w:r>
      <w:r w:rsidRPr="00C31CAF">
        <w:rPr>
          <w:b/>
          <w:bCs/>
          <w:noProof/>
        </w:rPr>
        <w:t>2007</w:t>
      </w:r>
      <w:r w:rsidRPr="00C31CAF">
        <w:rPr>
          <w:noProof/>
        </w:rPr>
        <w:t xml:space="preserve">, </w:t>
      </w:r>
      <w:r w:rsidRPr="00C31CAF">
        <w:rPr>
          <w:i/>
          <w:iCs/>
          <w:noProof/>
        </w:rPr>
        <w:t>446</w:t>
      </w:r>
      <w:r w:rsidRPr="00C31CAF">
        <w:rPr>
          <w:noProof/>
        </w:rPr>
        <w:t>, 765–770.</w:t>
      </w:r>
    </w:p>
    <w:p w:rsidR="00885C3D" w:rsidRDefault="00885C3D" w:rsidP="00C31CAF">
      <w:pPr>
        <w:widowControl w:val="0"/>
        <w:autoSpaceDE w:val="0"/>
        <w:autoSpaceDN w:val="0"/>
        <w:adjustRightInd w:val="0"/>
        <w:spacing w:before="100" w:after="100"/>
        <w:ind w:left="640" w:hanging="640"/>
        <w:rPr>
          <w:noProof/>
        </w:rPr>
      </w:pPr>
      <w:r w:rsidRPr="00C31CAF">
        <w:rPr>
          <w:noProof/>
        </w:rPr>
        <w:t xml:space="preserve">(5) </w:t>
      </w:r>
      <w:r w:rsidRPr="00C31CAF">
        <w:rPr>
          <w:noProof/>
        </w:rPr>
        <w:tab/>
        <w:t xml:space="preserve">Schmittgen, T. D.; Livak, K. J. Analyzing Real-Time PCR Data by the Comparative CT Method. </w:t>
      </w:r>
      <w:r w:rsidRPr="00C31CAF">
        <w:rPr>
          <w:i/>
          <w:iCs/>
          <w:noProof/>
        </w:rPr>
        <w:t>Nat. Protoc.</w:t>
      </w:r>
      <w:r w:rsidRPr="00C31CAF">
        <w:rPr>
          <w:noProof/>
        </w:rPr>
        <w:t xml:space="preserve"> </w:t>
      </w:r>
      <w:r w:rsidRPr="00C31CAF">
        <w:rPr>
          <w:b/>
          <w:bCs/>
          <w:noProof/>
        </w:rPr>
        <w:t>2008</w:t>
      </w:r>
      <w:r w:rsidRPr="00C31CAF">
        <w:rPr>
          <w:noProof/>
        </w:rPr>
        <w:t xml:space="preserve">, </w:t>
      </w:r>
      <w:r w:rsidRPr="00C31CAF">
        <w:rPr>
          <w:i/>
          <w:iCs/>
          <w:noProof/>
        </w:rPr>
        <w:t>3</w:t>
      </w:r>
      <w:r w:rsidRPr="00C31CAF">
        <w:rPr>
          <w:noProof/>
        </w:rPr>
        <w:t>, 1101–1108.</w:t>
      </w:r>
      <w:r>
        <w:rPr>
          <w:noProof/>
        </w:rPr>
        <w:t xml:space="preserve"> </w:t>
      </w:r>
    </w:p>
    <w:p w:rsidR="00885C3D" w:rsidRPr="00D232F0" w:rsidRDefault="00885C3D" w:rsidP="00C31CAF">
      <w:pPr>
        <w:widowControl w:val="0"/>
        <w:autoSpaceDE w:val="0"/>
        <w:autoSpaceDN w:val="0"/>
        <w:adjustRightInd w:val="0"/>
        <w:spacing w:before="100" w:after="100"/>
        <w:ind w:left="640" w:hanging="640"/>
        <w:rPr>
          <w:rFonts w:ascii="Times New Roman" w:hAnsi="Times New Roman"/>
        </w:rPr>
      </w:pPr>
      <w:r>
        <w:fldChar w:fldCharType="end"/>
      </w:r>
    </w:p>
    <w:sectPr w:rsidR="00885C3D" w:rsidRPr="00D232F0" w:rsidSect="00D90D25">
      <w:footerReference w:type="even" r:id="rId28"/>
      <w:footerReference w:type="default" r:id="rId29"/>
      <w:footnotePr>
        <w:numFmt w:val="lowerLetter"/>
      </w:footnotePr>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45E4" w:rsidRDefault="00C445E4" w:rsidP="00D90D25">
      <w:r>
        <w:separator/>
      </w:r>
    </w:p>
  </w:endnote>
  <w:endnote w:type="continuationSeparator" w:id="0">
    <w:p w:rsidR="00C445E4" w:rsidRDefault="00C445E4" w:rsidP="00D90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
    <w:altName w:val="ＭＳ 明朝"/>
    <w:panose1 w:val="00000000000000000000"/>
    <w:charset w:val="80"/>
    <w:family w:val="auto"/>
    <w:notTrueType/>
    <w:pitch w:val="variable"/>
    <w:sig w:usb0="00000000"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C3D" w:rsidRDefault="00885C3D">
    <w:pPr>
      <w:pStyle w:val="Footer"/>
      <w:framePr w:wrap="around" w:vAnchor="text" w:hAnchor="margin" w:xAlign="right" w:y="1"/>
      <w:rPr>
        <w:ins w:id="2" w:author="user" w:date="2015-12-11T16:03:00Z"/>
        <w:rStyle w:val="PageNumber"/>
      </w:rPr>
      <w:pPrChange w:id="3" w:author="user" w:date="2015-12-11T16:03:00Z">
        <w:pPr>
          <w:pStyle w:val="Footer"/>
          <w:framePr w:wrap="auto" w:vAnchor="text" w:hAnchor="margin" w:xAlign="right" w:y="1"/>
        </w:pPr>
      </w:pPrChange>
    </w:pPr>
    <w:ins w:id="4" w:author="user" w:date="2015-12-11T16:03:00Z">
      <w:r>
        <w:rPr>
          <w:rStyle w:val="PageNumber"/>
        </w:rPr>
        <w:fldChar w:fldCharType="begin"/>
      </w:r>
      <w:r>
        <w:rPr>
          <w:rStyle w:val="PageNumber"/>
        </w:rPr>
        <w:instrText xml:space="preserve">PAGE  </w:instrText>
      </w:r>
      <w:r>
        <w:rPr>
          <w:rStyle w:val="PageNumber"/>
        </w:rPr>
        <w:fldChar w:fldCharType="end"/>
      </w:r>
    </w:ins>
  </w:p>
  <w:p w:rsidR="00885C3D" w:rsidRDefault="00885C3D">
    <w:pPr>
      <w:pStyle w:val="Footer"/>
      <w:ind w:right="360"/>
      <w:pPrChange w:id="5" w:author="user" w:date="2015-12-11T16:03: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C3D" w:rsidRDefault="00885C3D" w:rsidP="00D90D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5D57">
      <w:rPr>
        <w:rStyle w:val="PageNumber"/>
        <w:noProof/>
      </w:rPr>
      <w:t>2</w:t>
    </w:r>
    <w:r>
      <w:rPr>
        <w:rStyle w:val="PageNumber"/>
      </w:rPr>
      <w:fldChar w:fldCharType="end"/>
    </w:r>
  </w:p>
  <w:p w:rsidR="00885C3D" w:rsidRDefault="00885C3D" w:rsidP="00D90D2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45E4" w:rsidRDefault="00C445E4" w:rsidP="00D90D25">
      <w:r>
        <w:separator/>
      </w:r>
    </w:p>
  </w:footnote>
  <w:footnote w:type="continuationSeparator" w:id="0">
    <w:p w:rsidR="00C445E4" w:rsidRDefault="00C445E4" w:rsidP="00D90D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A4B4E"/>
    <w:multiLevelType w:val="multilevel"/>
    <w:tmpl w:val="C0200A52"/>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718" w:hanging="576"/>
      </w:pPr>
      <w:rPr>
        <w:rFonts w:cs="Times New Roman"/>
        <w:b w:val="0"/>
        <w:bCs w:val="0"/>
        <w:i w:val="0"/>
        <w:iCs w:val="0"/>
        <w:caps w:val="0"/>
        <w:smallCaps w:val="0"/>
        <w:strike w:val="0"/>
        <w:dstrike w:val="0"/>
        <w:vanish w:val="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color w:val="auto"/>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
    <w:nsid w:val="26387876"/>
    <w:multiLevelType w:val="hybridMultilevel"/>
    <w:tmpl w:val="D2DAAA6C"/>
    <w:lvl w:ilvl="0" w:tplc="04100017">
      <w:start w:val="1"/>
      <w:numFmt w:val="lowerLetter"/>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
    <w:nsid w:val="299F6E42"/>
    <w:multiLevelType w:val="hybridMultilevel"/>
    <w:tmpl w:val="51CA2584"/>
    <w:lvl w:ilvl="0" w:tplc="DE5885FA">
      <w:start w:val="1"/>
      <w:numFmt w:val="upperLetter"/>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numFmt w:val="lowerLette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7F4"/>
    <w:rsid w:val="0000252A"/>
    <w:rsid w:val="0003560B"/>
    <w:rsid w:val="00054622"/>
    <w:rsid w:val="00065EB8"/>
    <w:rsid w:val="000669B3"/>
    <w:rsid w:val="0009062E"/>
    <w:rsid w:val="001005FA"/>
    <w:rsid w:val="001055C3"/>
    <w:rsid w:val="00146192"/>
    <w:rsid w:val="0014692F"/>
    <w:rsid w:val="001574B7"/>
    <w:rsid w:val="00162761"/>
    <w:rsid w:val="001643DB"/>
    <w:rsid w:val="001A4D28"/>
    <w:rsid w:val="001B1F10"/>
    <w:rsid w:val="001C1E24"/>
    <w:rsid w:val="001F6A82"/>
    <w:rsid w:val="00225114"/>
    <w:rsid w:val="002572C5"/>
    <w:rsid w:val="00265E9A"/>
    <w:rsid w:val="00265ED9"/>
    <w:rsid w:val="002A1E26"/>
    <w:rsid w:val="002D3138"/>
    <w:rsid w:val="002E0B93"/>
    <w:rsid w:val="003146C5"/>
    <w:rsid w:val="003230F4"/>
    <w:rsid w:val="0033326A"/>
    <w:rsid w:val="00336DA2"/>
    <w:rsid w:val="00343517"/>
    <w:rsid w:val="00350621"/>
    <w:rsid w:val="00361A8B"/>
    <w:rsid w:val="003739EE"/>
    <w:rsid w:val="003A488B"/>
    <w:rsid w:val="003C5860"/>
    <w:rsid w:val="003C5AE6"/>
    <w:rsid w:val="003F2218"/>
    <w:rsid w:val="00492070"/>
    <w:rsid w:val="00496CBF"/>
    <w:rsid w:val="004A717E"/>
    <w:rsid w:val="00536FE7"/>
    <w:rsid w:val="0056181D"/>
    <w:rsid w:val="0056797C"/>
    <w:rsid w:val="00581BB7"/>
    <w:rsid w:val="00584FDF"/>
    <w:rsid w:val="005852D9"/>
    <w:rsid w:val="0059325F"/>
    <w:rsid w:val="005A114D"/>
    <w:rsid w:val="005E6049"/>
    <w:rsid w:val="005F2245"/>
    <w:rsid w:val="00601A4E"/>
    <w:rsid w:val="00631D72"/>
    <w:rsid w:val="006A04D3"/>
    <w:rsid w:val="006A2947"/>
    <w:rsid w:val="006A6A15"/>
    <w:rsid w:val="006C1BC7"/>
    <w:rsid w:val="006C7B69"/>
    <w:rsid w:val="006F104C"/>
    <w:rsid w:val="00703880"/>
    <w:rsid w:val="007207AC"/>
    <w:rsid w:val="00764FD3"/>
    <w:rsid w:val="00787EAA"/>
    <w:rsid w:val="007D69BC"/>
    <w:rsid w:val="007F78AF"/>
    <w:rsid w:val="008105DD"/>
    <w:rsid w:val="00811623"/>
    <w:rsid w:val="008162EA"/>
    <w:rsid w:val="008305EF"/>
    <w:rsid w:val="00885C3D"/>
    <w:rsid w:val="008A160A"/>
    <w:rsid w:val="008A3D75"/>
    <w:rsid w:val="008B6A00"/>
    <w:rsid w:val="008C4296"/>
    <w:rsid w:val="008D6D79"/>
    <w:rsid w:val="009065C6"/>
    <w:rsid w:val="0096252C"/>
    <w:rsid w:val="009A4DC9"/>
    <w:rsid w:val="009D1A2B"/>
    <w:rsid w:val="009F1144"/>
    <w:rsid w:val="009F5354"/>
    <w:rsid w:val="00A13085"/>
    <w:rsid w:val="00A46FD2"/>
    <w:rsid w:val="00A51A31"/>
    <w:rsid w:val="00A527F8"/>
    <w:rsid w:val="00A57B3F"/>
    <w:rsid w:val="00AB3A4D"/>
    <w:rsid w:val="00B012C5"/>
    <w:rsid w:val="00B07B56"/>
    <w:rsid w:val="00B34059"/>
    <w:rsid w:val="00B3615B"/>
    <w:rsid w:val="00B85E6D"/>
    <w:rsid w:val="00B934B4"/>
    <w:rsid w:val="00BA40C7"/>
    <w:rsid w:val="00BD06C2"/>
    <w:rsid w:val="00BD20C1"/>
    <w:rsid w:val="00BD28E8"/>
    <w:rsid w:val="00BF00B1"/>
    <w:rsid w:val="00BF6329"/>
    <w:rsid w:val="00C30DB7"/>
    <w:rsid w:val="00C31CAF"/>
    <w:rsid w:val="00C445E4"/>
    <w:rsid w:val="00C9672C"/>
    <w:rsid w:val="00CE6D1C"/>
    <w:rsid w:val="00D232F0"/>
    <w:rsid w:val="00D261BA"/>
    <w:rsid w:val="00D26F47"/>
    <w:rsid w:val="00D66F66"/>
    <w:rsid w:val="00D721FD"/>
    <w:rsid w:val="00D90D25"/>
    <w:rsid w:val="00DA6D0A"/>
    <w:rsid w:val="00DB3615"/>
    <w:rsid w:val="00DD421E"/>
    <w:rsid w:val="00DD7489"/>
    <w:rsid w:val="00DF739B"/>
    <w:rsid w:val="00E10531"/>
    <w:rsid w:val="00E41C63"/>
    <w:rsid w:val="00E62552"/>
    <w:rsid w:val="00E905D8"/>
    <w:rsid w:val="00E925D2"/>
    <w:rsid w:val="00E927F4"/>
    <w:rsid w:val="00E95D57"/>
    <w:rsid w:val="00EB2A53"/>
    <w:rsid w:val="00ED348F"/>
    <w:rsid w:val="00ED611B"/>
    <w:rsid w:val="00EE6E71"/>
    <w:rsid w:val="00EF18DB"/>
    <w:rsid w:val="00F16E73"/>
    <w:rsid w:val="00F42C67"/>
    <w:rsid w:val="00F5428C"/>
    <w:rsid w:val="00F76966"/>
    <w:rsid w:val="00F825FB"/>
    <w:rsid w:val="00F8496E"/>
    <w:rsid w:val="00F872CC"/>
    <w:rsid w:val="00F937BA"/>
    <w:rsid w:val="00F956C1"/>
    <w:rsid w:val="00FB237C"/>
    <w:rsid w:val="00FB78C7"/>
    <w:rsid w:val="00FE05D6"/>
    <w:rsid w:val="00FF68CE"/>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 w:hAnsi="Cambria" w:cs="Times New Roman"/>
        <w:lang w:val="es-ES" w:eastAsia="es-ES" w:bidi="ar-SA"/>
      </w:rPr>
    </w:rPrDefault>
    <w:pPrDefault/>
  </w:docDefaults>
  <w:latentStyles w:defLockedState="0" w:defUIPriority="99" w:defSemiHidden="1" w:defUnhideWhenUsed="0" w:defQFormat="0" w:count="276">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6A6A15"/>
    <w:rPr>
      <w:sz w:val="24"/>
      <w:szCs w:val="24"/>
      <w:lang w:val="en-US" w:eastAsia="en-US"/>
    </w:rPr>
  </w:style>
  <w:style w:type="paragraph" w:styleId="Heading1">
    <w:name w:val="heading 1"/>
    <w:basedOn w:val="Normal"/>
    <w:next w:val="Normal"/>
    <w:link w:val="Heading1Char"/>
    <w:uiPriority w:val="99"/>
    <w:qFormat/>
    <w:rsid w:val="00787EAA"/>
    <w:pPr>
      <w:keepNext/>
      <w:keepLines/>
      <w:numPr>
        <w:numId w:val="2"/>
      </w:numPr>
      <w:spacing w:before="480" w:line="360" w:lineRule="auto"/>
      <w:jc w:val="both"/>
      <w:outlineLvl w:val="0"/>
    </w:pPr>
    <w:rPr>
      <w:rFonts w:ascii="Times New Roman" w:hAnsi="Times New Roman"/>
      <w:b/>
      <w:bCs/>
      <w:color w:val="000000"/>
      <w:sz w:val="28"/>
      <w:szCs w:val="28"/>
      <w:lang w:val="en-GB" w:eastAsia="en-GB"/>
    </w:rPr>
  </w:style>
  <w:style w:type="paragraph" w:styleId="Heading2">
    <w:name w:val="heading 2"/>
    <w:basedOn w:val="Normal"/>
    <w:next w:val="Normal"/>
    <w:link w:val="Heading2Char"/>
    <w:uiPriority w:val="99"/>
    <w:qFormat/>
    <w:rsid w:val="00787EAA"/>
    <w:pPr>
      <w:keepNext/>
      <w:keepLines/>
      <w:numPr>
        <w:ilvl w:val="1"/>
        <w:numId w:val="2"/>
      </w:numPr>
      <w:spacing w:before="200" w:line="360" w:lineRule="auto"/>
      <w:jc w:val="both"/>
      <w:outlineLvl w:val="1"/>
    </w:pPr>
    <w:rPr>
      <w:rFonts w:ascii="Times New Roman" w:hAnsi="Times New Roman"/>
      <w:b/>
      <w:bCs/>
      <w:color w:val="000000"/>
      <w:sz w:val="26"/>
      <w:szCs w:val="26"/>
      <w:lang w:val="en-GB" w:eastAsia="en-GB"/>
    </w:rPr>
  </w:style>
  <w:style w:type="paragraph" w:styleId="Heading3">
    <w:name w:val="heading 3"/>
    <w:basedOn w:val="Normal"/>
    <w:next w:val="Normal"/>
    <w:link w:val="Heading3Char"/>
    <w:uiPriority w:val="99"/>
    <w:qFormat/>
    <w:rsid w:val="00787EAA"/>
    <w:pPr>
      <w:keepNext/>
      <w:keepLines/>
      <w:numPr>
        <w:ilvl w:val="2"/>
        <w:numId w:val="2"/>
      </w:numPr>
      <w:spacing w:before="200" w:line="360" w:lineRule="auto"/>
      <w:jc w:val="both"/>
      <w:outlineLvl w:val="2"/>
    </w:pPr>
    <w:rPr>
      <w:rFonts w:ascii="Times New Roman" w:hAnsi="Times New Roman"/>
      <w:b/>
      <w:bCs/>
      <w:szCs w:val="22"/>
      <w:lang w:val="it-IT"/>
    </w:rPr>
  </w:style>
  <w:style w:type="paragraph" w:styleId="Heading4">
    <w:name w:val="heading 4"/>
    <w:basedOn w:val="Normal"/>
    <w:next w:val="Normal"/>
    <w:link w:val="Heading4Char"/>
    <w:uiPriority w:val="99"/>
    <w:qFormat/>
    <w:rsid w:val="00787EAA"/>
    <w:pPr>
      <w:keepNext/>
      <w:keepLines/>
      <w:numPr>
        <w:ilvl w:val="3"/>
        <w:numId w:val="2"/>
      </w:numPr>
      <w:spacing w:before="200" w:line="360" w:lineRule="auto"/>
      <w:jc w:val="both"/>
      <w:outlineLvl w:val="3"/>
    </w:pPr>
    <w:rPr>
      <w:rFonts w:ascii="Times New Roman" w:hAnsi="Times New Roman"/>
      <w:b/>
      <w:bCs/>
      <w:iCs/>
      <w:szCs w:val="20"/>
      <w:lang w:val="en-GB" w:eastAsia="en-GB"/>
    </w:rPr>
  </w:style>
  <w:style w:type="paragraph" w:styleId="Heading5">
    <w:name w:val="heading 5"/>
    <w:basedOn w:val="Normal"/>
    <w:next w:val="Normal"/>
    <w:link w:val="Heading5Char"/>
    <w:uiPriority w:val="99"/>
    <w:qFormat/>
    <w:rsid w:val="00787EAA"/>
    <w:pPr>
      <w:keepNext/>
      <w:keepLines/>
      <w:numPr>
        <w:ilvl w:val="4"/>
        <w:numId w:val="2"/>
      </w:numPr>
      <w:spacing w:before="200" w:line="360" w:lineRule="auto"/>
      <w:jc w:val="both"/>
      <w:outlineLvl w:val="4"/>
    </w:pPr>
    <w:rPr>
      <w:color w:val="243F60"/>
      <w:szCs w:val="20"/>
      <w:lang w:val="en-GB" w:eastAsia="en-GB"/>
    </w:rPr>
  </w:style>
  <w:style w:type="paragraph" w:styleId="Heading6">
    <w:name w:val="heading 6"/>
    <w:basedOn w:val="Normal"/>
    <w:next w:val="Normal"/>
    <w:link w:val="Heading6Char"/>
    <w:uiPriority w:val="99"/>
    <w:qFormat/>
    <w:rsid w:val="00787EAA"/>
    <w:pPr>
      <w:keepNext/>
      <w:keepLines/>
      <w:numPr>
        <w:ilvl w:val="5"/>
        <w:numId w:val="2"/>
      </w:numPr>
      <w:spacing w:before="200" w:line="360" w:lineRule="auto"/>
      <w:jc w:val="both"/>
      <w:outlineLvl w:val="5"/>
    </w:pPr>
    <w:rPr>
      <w:i/>
      <w:iCs/>
      <w:color w:val="243F60"/>
      <w:szCs w:val="20"/>
      <w:lang w:val="en-GB" w:eastAsia="en-GB"/>
    </w:rPr>
  </w:style>
  <w:style w:type="paragraph" w:styleId="Heading7">
    <w:name w:val="heading 7"/>
    <w:basedOn w:val="Normal"/>
    <w:next w:val="Normal"/>
    <w:link w:val="Heading7Char"/>
    <w:uiPriority w:val="99"/>
    <w:qFormat/>
    <w:rsid w:val="00787EAA"/>
    <w:pPr>
      <w:keepNext/>
      <w:keepLines/>
      <w:numPr>
        <w:ilvl w:val="6"/>
        <w:numId w:val="2"/>
      </w:numPr>
      <w:spacing w:before="200" w:line="360" w:lineRule="auto"/>
      <w:jc w:val="both"/>
      <w:outlineLvl w:val="6"/>
    </w:pPr>
    <w:rPr>
      <w:i/>
      <w:iCs/>
      <w:color w:val="404040"/>
      <w:szCs w:val="20"/>
      <w:lang w:val="en-GB" w:eastAsia="en-GB"/>
    </w:rPr>
  </w:style>
  <w:style w:type="paragraph" w:styleId="Heading8">
    <w:name w:val="heading 8"/>
    <w:basedOn w:val="Normal"/>
    <w:next w:val="Normal"/>
    <w:link w:val="Heading8Char"/>
    <w:uiPriority w:val="99"/>
    <w:qFormat/>
    <w:rsid w:val="00787EAA"/>
    <w:pPr>
      <w:keepNext/>
      <w:keepLines/>
      <w:numPr>
        <w:ilvl w:val="7"/>
        <w:numId w:val="2"/>
      </w:numPr>
      <w:spacing w:before="200" w:line="360" w:lineRule="auto"/>
      <w:jc w:val="both"/>
      <w:outlineLvl w:val="7"/>
    </w:pPr>
    <w:rPr>
      <w:color w:val="404040"/>
      <w:sz w:val="20"/>
      <w:szCs w:val="20"/>
      <w:lang w:val="en-GB" w:eastAsia="en-GB"/>
    </w:rPr>
  </w:style>
  <w:style w:type="paragraph" w:styleId="Heading9">
    <w:name w:val="heading 9"/>
    <w:basedOn w:val="Normal"/>
    <w:next w:val="Normal"/>
    <w:link w:val="Heading9Char"/>
    <w:uiPriority w:val="99"/>
    <w:qFormat/>
    <w:rsid w:val="00787EAA"/>
    <w:pPr>
      <w:keepNext/>
      <w:keepLines/>
      <w:numPr>
        <w:ilvl w:val="8"/>
        <w:numId w:val="2"/>
      </w:numPr>
      <w:spacing w:before="200" w:line="360" w:lineRule="auto"/>
      <w:jc w:val="both"/>
      <w:outlineLvl w:val="8"/>
    </w:pPr>
    <w:rPr>
      <w:i/>
      <w:iCs/>
      <w:color w:val="404040"/>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787EAA"/>
    <w:rPr>
      <w:rFonts w:ascii="Times New Roman" w:hAnsi="Times New Roman" w:cs="Times New Roman"/>
      <w:b/>
      <w:bCs/>
      <w:color w:val="000000"/>
      <w:sz w:val="28"/>
      <w:szCs w:val="28"/>
      <w:lang w:val="en-GB" w:eastAsia="en-GB"/>
    </w:rPr>
  </w:style>
  <w:style w:type="character" w:customStyle="1" w:styleId="Heading2Char">
    <w:name w:val="Heading 2 Char"/>
    <w:link w:val="Heading2"/>
    <w:uiPriority w:val="99"/>
    <w:locked/>
    <w:rsid w:val="00787EAA"/>
    <w:rPr>
      <w:rFonts w:ascii="Times New Roman" w:hAnsi="Times New Roman" w:cs="Times New Roman"/>
      <w:b/>
      <w:bCs/>
      <w:color w:val="000000"/>
      <w:sz w:val="26"/>
      <w:szCs w:val="26"/>
      <w:lang w:val="en-GB" w:eastAsia="en-GB"/>
    </w:rPr>
  </w:style>
  <w:style w:type="character" w:customStyle="1" w:styleId="Heading3Char">
    <w:name w:val="Heading 3 Char"/>
    <w:link w:val="Heading3"/>
    <w:uiPriority w:val="99"/>
    <w:locked/>
    <w:rsid w:val="00787EAA"/>
    <w:rPr>
      <w:rFonts w:ascii="Times New Roman" w:hAnsi="Times New Roman" w:cs="Times New Roman"/>
      <w:b/>
      <w:bCs/>
      <w:sz w:val="22"/>
      <w:szCs w:val="22"/>
      <w:lang w:val="it-IT"/>
    </w:rPr>
  </w:style>
  <w:style w:type="character" w:customStyle="1" w:styleId="Heading4Char">
    <w:name w:val="Heading 4 Char"/>
    <w:link w:val="Heading4"/>
    <w:uiPriority w:val="99"/>
    <w:locked/>
    <w:rsid w:val="00787EAA"/>
    <w:rPr>
      <w:rFonts w:ascii="Times New Roman" w:hAnsi="Times New Roman" w:cs="Times New Roman"/>
      <w:b/>
      <w:bCs/>
      <w:iCs/>
      <w:sz w:val="20"/>
      <w:szCs w:val="20"/>
      <w:lang w:val="en-GB" w:eastAsia="en-GB"/>
    </w:rPr>
  </w:style>
  <w:style w:type="character" w:customStyle="1" w:styleId="Heading5Char">
    <w:name w:val="Heading 5 Char"/>
    <w:link w:val="Heading5"/>
    <w:uiPriority w:val="99"/>
    <w:locked/>
    <w:rsid w:val="00787EAA"/>
    <w:rPr>
      <w:rFonts w:ascii="Cambria" w:hAnsi="Cambria" w:cs="Times New Roman"/>
      <w:color w:val="243F60"/>
      <w:sz w:val="20"/>
      <w:szCs w:val="20"/>
      <w:lang w:val="en-GB" w:eastAsia="en-GB"/>
    </w:rPr>
  </w:style>
  <w:style w:type="character" w:customStyle="1" w:styleId="Heading6Char">
    <w:name w:val="Heading 6 Char"/>
    <w:link w:val="Heading6"/>
    <w:uiPriority w:val="99"/>
    <w:locked/>
    <w:rsid w:val="00787EAA"/>
    <w:rPr>
      <w:rFonts w:ascii="Cambria" w:hAnsi="Cambria" w:cs="Times New Roman"/>
      <w:i/>
      <w:iCs/>
      <w:color w:val="243F60"/>
      <w:sz w:val="20"/>
      <w:szCs w:val="20"/>
      <w:lang w:val="en-GB" w:eastAsia="en-GB"/>
    </w:rPr>
  </w:style>
  <w:style w:type="character" w:customStyle="1" w:styleId="Heading7Char">
    <w:name w:val="Heading 7 Char"/>
    <w:link w:val="Heading7"/>
    <w:uiPriority w:val="99"/>
    <w:locked/>
    <w:rsid w:val="00787EAA"/>
    <w:rPr>
      <w:rFonts w:ascii="Cambria" w:hAnsi="Cambria" w:cs="Times New Roman"/>
      <w:i/>
      <w:iCs/>
      <w:color w:val="404040"/>
      <w:sz w:val="20"/>
      <w:szCs w:val="20"/>
      <w:lang w:val="en-GB" w:eastAsia="en-GB"/>
    </w:rPr>
  </w:style>
  <w:style w:type="character" w:customStyle="1" w:styleId="Heading8Char">
    <w:name w:val="Heading 8 Char"/>
    <w:link w:val="Heading8"/>
    <w:uiPriority w:val="99"/>
    <w:locked/>
    <w:rsid w:val="00787EAA"/>
    <w:rPr>
      <w:rFonts w:ascii="Cambria" w:hAnsi="Cambria" w:cs="Times New Roman"/>
      <w:color w:val="404040"/>
      <w:sz w:val="20"/>
      <w:szCs w:val="20"/>
      <w:lang w:val="en-GB" w:eastAsia="en-GB"/>
    </w:rPr>
  </w:style>
  <w:style w:type="character" w:customStyle="1" w:styleId="Heading9Char">
    <w:name w:val="Heading 9 Char"/>
    <w:link w:val="Heading9"/>
    <w:uiPriority w:val="99"/>
    <w:locked/>
    <w:rsid w:val="00787EAA"/>
    <w:rPr>
      <w:rFonts w:ascii="Cambria" w:hAnsi="Cambria" w:cs="Times New Roman"/>
      <w:i/>
      <w:iCs/>
      <w:color w:val="404040"/>
      <w:sz w:val="20"/>
      <w:szCs w:val="20"/>
      <w:lang w:val="en-GB" w:eastAsia="en-GB"/>
    </w:rPr>
  </w:style>
  <w:style w:type="paragraph" w:styleId="Caption">
    <w:name w:val="caption"/>
    <w:basedOn w:val="Normal"/>
    <w:next w:val="Normal"/>
    <w:uiPriority w:val="99"/>
    <w:qFormat/>
    <w:rsid w:val="00146192"/>
    <w:pPr>
      <w:spacing w:after="200" w:line="360" w:lineRule="auto"/>
      <w:jc w:val="both"/>
    </w:pPr>
    <w:rPr>
      <w:rFonts w:ascii="Times New Roman" w:hAnsi="Times New Roman"/>
      <w:b/>
      <w:bCs/>
      <w:szCs w:val="18"/>
    </w:rPr>
  </w:style>
  <w:style w:type="character" w:styleId="Hyperlink">
    <w:name w:val="Hyperlink"/>
    <w:uiPriority w:val="99"/>
    <w:rsid w:val="00B07B56"/>
    <w:rPr>
      <w:rFonts w:cs="Times New Roman"/>
      <w:color w:val="0000FF"/>
      <w:u w:val="single"/>
    </w:rPr>
  </w:style>
  <w:style w:type="character" w:styleId="CommentReference">
    <w:name w:val="annotation reference"/>
    <w:uiPriority w:val="99"/>
    <w:semiHidden/>
    <w:rsid w:val="009065C6"/>
    <w:rPr>
      <w:rFonts w:cs="Times New Roman"/>
      <w:sz w:val="18"/>
      <w:szCs w:val="18"/>
    </w:rPr>
  </w:style>
  <w:style w:type="paragraph" w:styleId="CommentText">
    <w:name w:val="annotation text"/>
    <w:basedOn w:val="Normal"/>
    <w:link w:val="CommentTextChar"/>
    <w:uiPriority w:val="99"/>
    <w:semiHidden/>
    <w:rsid w:val="009065C6"/>
    <w:pPr>
      <w:jc w:val="both"/>
    </w:pPr>
    <w:rPr>
      <w:rFonts w:ascii="Times New Roman" w:hAnsi="Times New Roman"/>
    </w:rPr>
  </w:style>
  <w:style w:type="character" w:customStyle="1" w:styleId="CommentTextChar">
    <w:name w:val="Comment Text Char"/>
    <w:link w:val="CommentText"/>
    <w:uiPriority w:val="99"/>
    <w:semiHidden/>
    <w:locked/>
    <w:rsid w:val="009065C6"/>
    <w:rPr>
      <w:rFonts w:ascii="Times New Roman" w:hAnsi="Times New Roman" w:cs="Times New Roman"/>
    </w:rPr>
  </w:style>
  <w:style w:type="paragraph" w:styleId="BalloonText">
    <w:name w:val="Balloon Text"/>
    <w:basedOn w:val="Normal"/>
    <w:link w:val="BalloonTextChar"/>
    <w:uiPriority w:val="99"/>
    <w:semiHidden/>
    <w:rsid w:val="009065C6"/>
    <w:rPr>
      <w:rFonts w:ascii="Lucida Grande" w:hAnsi="Lucida Grande" w:cs="Lucida Grande"/>
      <w:sz w:val="18"/>
      <w:szCs w:val="18"/>
    </w:rPr>
  </w:style>
  <w:style w:type="character" w:customStyle="1" w:styleId="BalloonTextChar">
    <w:name w:val="Balloon Text Char"/>
    <w:link w:val="BalloonText"/>
    <w:uiPriority w:val="99"/>
    <w:semiHidden/>
    <w:locked/>
    <w:rsid w:val="009065C6"/>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rsid w:val="00054622"/>
    <w:pPr>
      <w:jc w:val="left"/>
    </w:pPr>
    <w:rPr>
      <w:rFonts w:ascii="Cambria" w:hAnsi="Cambria"/>
      <w:b/>
      <w:bCs/>
      <w:sz w:val="20"/>
      <w:szCs w:val="20"/>
    </w:rPr>
  </w:style>
  <w:style w:type="character" w:customStyle="1" w:styleId="CommentSubjectChar">
    <w:name w:val="Comment Subject Char"/>
    <w:link w:val="CommentSubject"/>
    <w:uiPriority w:val="99"/>
    <w:semiHidden/>
    <w:locked/>
    <w:rsid w:val="00054622"/>
    <w:rPr>
      <w:rFonts w:ascii="Times New Roman" w:hAnsi="Times New Roman" w:cs="Times New Roman"/>
      <w:b/>
      <w:bCs/>
      <w:sz w:val="20"/>
      <w:szCs w:val="20"/>
    </w:rPr>
  </w:style>
  <w:style w:type="paragraph" w:styleId="NormalWeb">
    <w:name w:val="Normal (Web)"/>
    <w:basedOn w:val="Normal"/>
    <w:uiPriority w:val="99"/>
    <w:rsid w:val="00A13085"/>
    <w:pPr>
      <w:spacing w:before="100" w:beforeAutospacing="1" w:after="100" w:afterAutospacing="1"/>
    </w:pPr>
    <w:rPr>
      <w:rFonts w:ascii="Times" w:hAnsi="Times"/>
      <w:sz w:val="20"/>
      <w:szCs w:val="20"/>
      <w:lang w:val="en-GB"/>
    </w:rPr>
  </w:style>
  <w:style w:type="paragraph" w:customStyle="1" w:styleId="02PaperAuthors">
    <w:name w:val="02 Paper Authors"/>
    <w:uiPriority w:val="99"/>
    <w:rsid w:val="00D90D25"/>
    <w:pPr>
      <w:spacing w:line="240" w:lineRule="exact"/>
    </w:pPr>
    <w:rPr>
      <w:rFonts w:ascii="Times New Roman" w:eastAsia="SimSun" w:hAnsi="Times New Roman"/>
      <w:b/>
      <w:noProof/>
      <w:sz w:val="22"/>
      <w:szCs w:val="22"/>
      <w:lang w:val="en-GB" w:eastAsia="en-GB"/>
    </w:rPr>
  </w:style>
  <w:style w:type="character" w:styleId="FootnoteReference">
    <w:name w:val="footnote reference"/>
    <w:uiPriority w:val="99"/>
    <w:rsid w:val="00D90D25"/>
    <w:rPr>
      <w:rFonts w:cs="Times New Roman"/>
      <w:vertAlign w:val="superscript"/>
    </w:rPr>
  </w:style>
  <w:style w:type="paragraph" w:customStyle="1" w:styleId="N1AuthorAddresses">
    <w:name w:val="N1 Author Addresses"/>
    <w:uiPriority w:val="99"/>
    <w:rsid w:val="00D90D25"/>
    <w:pPr>
      <w:spacing w:line="190" w:lineRule="exact"/>
    </w:pPr>
    <w:rPr>
      <w:rFonts w:ascii="Times New Roman" w:eastAsia="SimSun" w:hAnsi="Times New Roman"/>
      <w:i/>
      <w:sz w:val="16"/>
      <w:lang w:val="en-GB" w:eastAsia="en-GB"/>
    </w:rPr>
  </w:style>
  <w:style w:type="paragraph" w:styleId="Footer">
    <w:name w:val="footer"/>
    <w:basedOn w:val="Normal"/>
    <w:link w:val="FooterChar"/>
    <w:uiPriority w:val="99"/>
    <w:rsid w:val="00D90D25"/>
    <w:pPr>
      <w:tabs>
        <w:tab w:val="center" w:pos="4320"/>
        <w:tab w:val="right" w:pos="8640"/>
      </w:tabs>
    </w:pPr>
  </w:style>
  <w:style w:type="character" w:customStyle="1" w:styleId="FooterChar">
    <w:name w:val="Footer Char"/>
    <w:link w:val="Footer"/>
    <w:uiPriority w:val="99"/>
    <w:locked/>
    <w:rsid w:val="00D90D25"/>
    <w:rPr>
      <w:rFonts w:cs="Times New Roman"/>
    </w:rPr>
  </w:style>
  <w:style w:type="character" w:styleId="PageNumber">
    <w:name w:val="page number"/>
    <w:uiPriority w:val="99"/>
    <w:semiHidden/>
    <w:rsid w:val="00D90D25"/>
    <w:rPr>
      <w:rFonts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 w:hAnsi="Cambria" w:cs="Times New Roman"/>
        <w:lang w:val="es-ES" w:eastAsia="es-ES" w:bidi="ar-SA"/>
      </w:rPr>
    </w:rPrDefault>
    <w:pPrDefault/>
  </w:docDefaults>
  <w:latentStyles w:defLockedState="0" w:defUIPriority="99" w:defSemiHidden="1" w:defUnhideWhenUsed="0" w:defQFormat="0" w:count="276">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6A6A15"/>
    <w:rPr>
      <w:sz w:val="24"/>
      <w:szCs w:val="24"/>
      <w:lang w:val="en-US" w:eastAsia="en-US"/>
    </w:rPr>
  </w:style>
  <w:style w:type="paragraph" w:styleId="Heading1">
    <w:name w:val="heading 1"/>
    <w:basedOn w:val="Normal"/>
    <w:next w:val="Normal"/>
    <w:link w:val="Heading1Char"/>
    <w:uiPriority w:val="99"/>
    <w:qFormat/>
    <w:rsid w:val="00787EAA"/>
    <w:pPr>
      <w:keepNext/>
      <w:keepLines/>
      <w:numPr>
        <w:numId w:val="2"/>
      </w:numPr>
      <w:spacing w:before="480" w:line="360" w:lineRule="auto"/>
      <w:jc w:val="both"/>
      <w:outlineLvl w:val="0"/>
    </w:pPr>
    <w:rPr>
      <w:rFonts w:ascii="Times New Roman" w:hAnsi="Times New Roman"/>
      <w:b/>
      <w:bCs/>
      <w:color w:val="000000"/>
      <w:sz w:val="28"/>
      <w:szCs w:val="28"/>
      <w:lang w:val="en-GB" w:eastAsia="en-GB"/>
    </w:rPr>
  </w:style>
  <w:style w:type="paragraph" w:styleId="Heading2">
    <w:name w:val="heading 2"/>
    <w:basedOn w:val="Normal"/>
    <w:next w:val="Normal"/>
    <w:link w:val="Heading2Char"/>
    <w:uiPriority w:val="99"/>
    <w:qFormat/>
    <w:rsid w:val="00787EAA"/>
    <w:pPr>
      <w:keepNext/>
      <w:keepLines/>
      <w:numPr>
        <w:ilvl w:val="1"/>
        <w:numId w:val="2"/>
      </w:numPr>
      <w:spacing w:before="200" w:line="360" w:lineRule="auto"/>
      <w:jc w:val="both"/>
      <w:outlineLvl w:val="1"/>
    </w:pPr>
    <w:rPr>
      <w:rFonts w:ascii="Times New Roman" w:hAnsi="Times New Roman"/>
      <w:b/>
      <w:bCs/>
      <w:color w:val="000000"/>
      <w:sz w:val="26"/>
      <w:szCs w:val="26"/>
      <w:lang w:val="en-GB" w:eastAsia="en-GB"/>
    </w:rPr>
  </w:style>
  <w:style w:type="paragraph" w:styleId="Heading3">
    <w:name w:val="heading 3"/>
    <w:basedOn w:val="Normal"/>
    <w:next w:val="Normal"/>
    <w:link w:val="Heading3Char"/>
    <w:uiPriority w:val="99"/>
    <w:qFormat/>
    <w:rsid w:val="00787EAA"/>
    <w:pPr>
      <w:keepNext/>
      <w:keepLines/>
      <w:numPr>
        <w:ilvl w:val="2"/>
        <w:numId w:val="2"/>
      </w:numPr>
      <w:spacing w:before="200" w:line="360" w:lineRule="auto"/>
      <w:jc w:val="both"/>
      <w:outlineLvl w:val="2"/>
    </w:pPr>
    <w:rPr>
      <w:rFonts w:ascii="Times New Roman" w:hAnsi="Times New Roman"/>
      <w:b/>
      <w:bCs/>
      <w:szCs w:val="22"/>
      <w:lang w:val="it-IT"/>
    </w:rPr>
  </w:style>
  <w:style w:type="paragraph" w:styleId="Heading4">
    <w:name w:val="heading 4"/>
    <w:basedOn w:val="Normal"/>
    <w:next w:val="Normal"/>
    <w:link w:val="Heading4Char"/>
    <w:uiPriority w:val="99"/>
    <w:qFormat/>
    <w:rsid w:val="00787EAA"/>
    <w:pPr>
      <w:keepNext/>
      <w:keepLines/>
      <w:numPr>
        <w:ilvl w:val="3"/>
        <w:numId w:val="2"/>
      </w:numPr>
      <w:spacing w:before="200" w:line="360" w:lineRule="auto"/>
      <w:jc w:val="both"/>
      <w:outlineLvl w:val="3"/>
    </w:pPr>
    <w:rPr>
      <w:rFonts w:ascii="Times New Roman" w:hAnsi="Times New Roman"/>
      <w:b/>
      <w:bCs/>
      <w:iCs/>
      <w:szCs w:val="20"/>
      <w:lang w:val="en-GB" w:eastAsia="en-GB"/>
    </w:rPr>
  </w:style>
  <w:style w:type="paragraph" w:styleId="Heading5">
    <w:name w:val="heading 5"/>
    <w:basedOn w:val="Normal"/>
    <w:next w:val="Normal"/>
    <w:link w:val="Heading5Char"/>
    <w:uiPriority w:val="99"/>
    <w:qFormat/>
    <w:rsid w:val="00787EAA"/>
    <w:pPr>
      <w:keepNext/>
      <w:keepLines/>
      <w:numPr>
        <w:ilvl w:val="4"/>
        <w:numId w:val="2"/>
      </w:numPr>
      <w:spacing w:before="200" w:line="360" w:lineRule="auto"/>
      <w:jc w:val="both"/>
      <w:outlineLvl w:val="4"/>
    </w:pPr>
    <w:rPr>
      <w:color w:val="243F60"/>
      <w:szCs w:val="20"/>
      <w:lang w:val="en-GB" w:eastAsia="en-GB"/>
    </w:rPr>
  </w:style>
  <w:style w:type="paragraph" w:styleId="Heading6">
    <w:name w:val="heading 6"/>
    <w:basedOn w:val="Normal"/>
    <w:next w:val="Normal"/>
    <w:link w:val="Heading6Char"/>
    <w:uiPriority w:val="99"/>
    <w:qFormat/>
    <w:rsid w:val="00787EAA"/>
    <w:pPr>
      <w:keepNext/>
      <w:keepLines/>
      <w:numPr>
        <w:ilvl w:val="5"/>
        <w:numId w:val="2"/>
      </w:numPr>
      <w:spacing w:before="200" w:line="360" w:lineRule="auto"/>
      <w:jc w:val="both"/>
      <w:outlineLvl w:val="5"/>
    </w:pPr>
    <w:rPr>
      <w:i/>
      <w:iCs/>
      <w:color w:val="243F60"/>
      <w:szCs w:val="20"/>
      <w:lang w:val="en-GB" w:eastAsia="en-GB"/>
    </w:rPr>
  </w:style>
  <w:style w:type="paragraph" w:styleId="Heading7">
    <w:name w:val="heading 7"/>
    <w:basedOn w:val="Normal"/>
    <w:next w:val="Normal"/>
    <w:link w:val="Heading7Char"/>
    <w:uiPriority w:val="99"/>
    <w:qFormat/>
    <w:rsid w:val="00787EAA"/>
    <w:pPr>
      <w:keepNext/>
      <w:keepLines/>
      <w:numPr>
        <w:ilvl w:val="6"/>
        <w:numId w:val="2"/>
      </w:numPr>
      <w:spacing w:before="200" w:line="360" w:lineRule="auto"/>
      <w:jc w:val="both"/>
      <w:outlineLvl w:val="6"/>
    </w:pPr>
    <w:rPr>
      <w:i/>
      <w:iCs/>
      <w:color w:val="404040"/>
      <w:szCs w:val="20"/>
      <w:lang w:val="en-GB" w:eastAsia="en-GB"/>
    </w:rPr>
  </w:style>
  <w:style w:type="paragraph" w:styleId="Heading8">
    <w:name w:val="heading 8"/>
    <w:basedOn w:val="Normal"/>
    <w:next w:val="Normal"/>
    <w:link w:val="Heading8Char"/>
    <w:uiPriority w:val="99"/>
    <w:qFormat/>
    <w:rsid w:val="00787EAA"/>
    <w:pPr>
      <w:keepNext/>
      <w:keepLines/>
      <w:numPr>
        <w:ilvl w:val="7"/>
        <w:numId w:val="2"/>
      </w:numPr>
      <w:spacing w:before="200" w:line="360" w:lineRule="auto"/>
      <w:jc w:val="both"/>
      <w:outlineLvl w:val="7"/>
    </w:pPr>
    <w:rPr>
      <w:color w:val="404040"/>
      <w:sz w:val="20"/>
      <w:szCs w:val="20"/>
      <w:lang w:val="en-GB" w:eastAsia="en-GB"/>
    </w:rPr>
  </w:style>
  <w:style w:type="paragraph" w:styleId="Heading9">
    <w:name w:val="heading 9"/>
    <w:basedOn w:val="Normal"/>
    <w:next w:val="Normal"/>
    <w:link w:val="Heading9Char"/>
    <w:uiPriority w:val="99"/>
    <w:qFormat/>
    <w:rsid w:val="00787EAA"/>
    <w:pPr>
      <w:keepNext/>
      <w:keepLines/>
      <w:numPr>
        <w:ilvl w:val="8"/>
        <w:numId w:val="2"/>
      </w:numPr>
      <w:spacing w:before="200" w:line="360" w:lineRule="auto"/>
      <w:jc w:val="both"/>
      <w:outlineLvl w:val="8"/>
    </w:pPr>
    <w:rPr>
      <w:i/>
      <w:iCs/>
      <w:color w:val="404040"/>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787EAA"/>
    <w:rPr>
      <w:rFonts w:ascii="Times New Roman" w:hAnsi="Times New Roman" w:cs="Times New Roman"/>
      <w:b/>
      <w:bCs/>
      <w:color w:val="000000"/>
      <w:sz w:val="28"/>
      <w:szCs w:val="28"/>
      <w:lang w:val="en-GB" w:eastAsia="en-GB"/>
    </w:rPr>
  </w:style>
  <w:style w:type="character" w:customStyle="1" w:styleId="Heading2Char">
    <w:name w:val="Heading 2 Char"/>
    <w:link w:val="Heading2"/>
    <w:uiPriority w:val="99"/>
    <w:locked/>
    <w:rsid w:val="00787EAA"/>
    <w:rPr>
      <w:rFonts w:ascii="Times New Roman" w:hAnsi="Times New Roman" w:cs="Times New Roman"/>
      <w:b/>
      <w:bCs/>
      <w:color w:val="000000"/>
      <w:sz w:val="26"/>
      <w:szCs w:val="26"/>
      <w:lang w:val="en-GB" w:eastAsia="en-GB"/>
    </w:rPr>
  </w:style>
  <w:style w:type="character" w:customStyle="1" w:styleId="Heading3Char">
    <w:name w:val="Heading 3 Char"/>
    <w:link w:val="Heading3"/>
    <w:uiPriority w:val="99"/>
    <w:locked/>
    <w:rsid w:val="00787EAA"/>
    <w:rPr>
      <w:rFonts w:ascii="Times New Roman" w:hAnsi="Times New Roman" w:cs="Times New Roman"/>
      <w:b/>
      <w:bCs/>
      <w:sz w:val="22"/>
      <w:szCs w:val="22"/>
      <w:lang w:val="it-IT"/>
    </w:rPr>
  </w:style>
  <w:style w:type="character" w:customStyle="1" w:styleId="Heading4Char">
    <w:name w:val="Heading 4 Char"/>
    <w:link w:val="Heading4"/>
    <w:uiPriority w:val="99"/>
    <w:locked/>
    <w:rsid w:val="00787EAA"/>
    <w:rPr>
      <w:rFonts w:ascii="Times New Roman" w:hAnsi="Times New Roman" w:cs="Times New Roman"/>
      <w:b/>
      <w:bCs/>
      <w:iCs/>
      <w:sz w:val="20"/>
      <w:szCs w:val="20"/>
      <w:lang w:val="en-GB" w:eastAsia="en-GB"/>
    </w:rPr>
  </w:style>
  <w:style w:type="character" w:customStyle="1" w:styleId="Heading5Char">
    <w:name w:val="Heading 5 Char"/>
    <w:link w:val="Heading5"/>
    <w:uiPriority w:val="99"/>
    <w:locked/>
    <w:rsid w:val="00787EAA"/>
    <w:rPr>
      <w:rFonts w:ascii="Cambria" w:hAnsi="Cambria" w:cs="Times New Roman"/>
      <w:color w:val="243F60"/>
      <w:sz w:val="20"/>
      <w:szCs w:val="20"/>
      <w:lang w:val="en-GB" w:eastAsia="en-GB"/>
    </w:rPr>
  </w:style>
  <w:style w:type="character" w:customStyle="1" w:styleId="Heading6Char">
    <w:name w:val="Heading 6 Char"/>
    <w:link w:val="Heading6"/>
    <w:uiPriority w:val="99"/>
    <w:locked/>
    <w:rsid w:val="00787EAA"/>
    <w:rPr>
      <w:rFonts w:ascii="Cambria" w:hAnsi="Cambria" w:cs="Times New Roman"/>
      <w:i/>
      <w:iCs/>
      <w:color w:val="243F60"/>
      <w:sz w:val="20"/>
      <w:szCs w:val="20"/>
      <w:lang w:val="en-GB" w:eastAsia="en-GB"/>
    </w:rPr>
  </w:style>
  <w:style w:type="character" w:customStyle="1" w:styleId="Heading7Char">
    <w:name w:val="Heading 7 Char"/>
    <w:link w:val="Heading7"/>
    <w:uiPriority w:val="99"/>
    <w:locked/>
    <w:rsid w:val="00787EAA"/>
    <w:rPr>
      <w:rFonts w:ascii="Cambria" w:hAnsi="Cambria" w:cs="Times New Roman"/>
      <w:i/>
      <w:iCs/>
      <w:color w:val="404040"/>
      <w:sz w:val="20"/>
      <w:szCs w:val="20"/>
      <w:lang w:val="en-GB" w:eastAsia="en-GB"/>
    </w:rPr>
  </w:style>
  <w:style w:type="character" w:customStyle="1" w:styleId="Heading8Char">
    <w:name w:val="Heading 8 Char"/>
    <w:link w:val="Heading8"/>
    <w:uiPriority w:val="99"/>
    <w:locked/>
    <w:rsid w:val="00787EAA"/>
    <w:rPr>
      <w:rFonts w:ascii="Cambria" w:hAnsi="Cambria" w:cs="Times New Roman"/>
      <w:color w:val="404040"/>
      <w:sz w:val="20"/>
      <w:szCs w:val="20"/>
      <w:lang w:val="en-GB" w:eastAsia="en-GB"/>
    </w:rPr>
  </w:style>
  <w:style w:type="character" w:customStyle="1" w:styleId="Heading9Char">
    <w:name w:val="Heading 9 Char"/>
    <w:link w:val="Heading9"/>
    <w:uiPriority w:val="99"/>
    <w:locked/>
    <w:rsid w:val="00787EAA"/>
    <w:rPr>
      <w:rFonts w:ascii="Cambria" w:hAnsi="Cambria" w:cs="Times New Roman"/>
      <w:i/>
      <w:iCs/>
      <w:color w:val="404040"/>
      <w:sz w:val="20"/>
      <w:szCs w:val="20"/>
      <w:lang w:val="en-GB" w:eastAsia="en-GB"/>
    </w:rPr>
  </w:style>
  <w:style w:type="paragraph" w:styleId="Caption">
    <w:name w:val="caption"/>
    <w:basedOn w:val="Normal"/>
    <w:next w:val="Normal"/>
    <w:uiPriority w:val="99"/>
    <w:qFormat/>
    <w:rsid w:val="00146192"/>
    <w:pPr>
      <w:spacing w:after="200" w:line="360" w:lineRule="auto"/>
      <w:jc w:val="both"/>
    </w:pPr>
    <w:rPr>
      <w:rFonts w:ascii="Times New Roman" w:hAnsi="Times New Roman"/>
      <w:b/>
      <w:bCs/>
      <w:szCs w:val="18"/>
    </w:rPr>
  </w:style>
  <w:style w:type="character" w:styleId="Hyperlink">
    <w:name w:val="Hyperlink"/>
    <w:uiPriority w:val="99"/>
    <w:rsid w:val="00B07B56"/>
    <w:rPr>
      <w:rFonts w:cs="Times New Roman"/>
      <w:color w:val="0000FF"/>
      <w:u w:val="single"/>
    </w:rPr>
  </w:style>
  <w:style w:type="character" w:styleId="CommentReference">
    <w:name w:val="annotation reference"/>
    <w:uiPriority w:val="99"/>
    <w:semiHidden/>
    <w:rsid w:val="009065C6"/>
    <w:rPr>
      <w:rFonts w:cs="Times New Roman"/>
      <w:sz w:val="18"/>
      <w:szCs w:val="18"/>
    </w:rPr>
  </w:style>
  <w:style w:type="paragraph" w:styleId="CommentText">
    <w:name w:val="annotation text"/>
    <w:basedOn w:val="Normal"/>
    <w:link w:val="CommentTextChar"/>
    <w:uiPriority w:val="99"/>
    <w:semiHidden/>
    <w:rsid w:val="009065C6"/>
    <w:pPr>
      <w:jc w:val="both"/>
    </w:pPr>
    <w:rPr>
      <w:rFonts w:ascii="Times New Roman" w:hAnsi="Times New Roman"/>
    </w:rPr>
  </w:style>
  <w:style w:type="character" w:customStyle="1" w:styleId="CommentTextChar">
    <w:name w:val="Comment Text Char"/>
    <w:link w:val="CommentText"/>
    <w:uiPriority w:val="99"/>
    <w:semiHidden/>
    <w:locked/>
    <w:rsid w:val="009065C6"/>
    <w:rPr>
      <w:rFonts w:ascii="Times New Roman" w:hAnsi="Times New Roman" w:cs="Times New Roman"/>
    </w:rPr>
  </w:style>
  <w:style w:type="paragraph" w:styleId="BalloonText">
    <w:name w:val="Balloon Text"/>
    <w:basedOn w:val="Normal"/>
    <w:link w:val="BalloonTextChar"/>
    <w:uiPriority w:val="99"/>
    <w:semiHidden/>
    <w:rsid w:val="009065C6"/>
    <w:rPr>
      <w:rFonts w:ascii="Lucida Grande" w:hAnsi="Lucida Grande" w:cs="Lucida Grande"/>
      <w:sz w:val="18"/>
      <w:szCs w:val="18"/>
    </w:rPr>
  </w:style>
  <w:style w:type="character" w:customStyle="1" w:styleId="BalloonTextChar">
    <w:name w:val="Balloon Text Char"/>
    <w:link w:val="BalloonText"/>
    <w:uiPriority w:val="99"/>
    <w:semiHidden/>
    <w:locked/>
    <w:rsid w:val="009065C6"/>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rsid w:val="00054622"/>
    <w:pPr>
      <w:jc w:val="left"/>
    </w:pPr>
    <w:rPr>
      <w:rFonts w:ascii="Cambria" w:hAnsi="Cambria"/>
      <w:b/>
      <w:bCs/>
      <w:sz w:val="20"/>
      <w:szCs w:val="20"/>
    </w:rPr>
  </w:style>
  <w:style w:type="character" w:customStyle="1" w:styleId="CommentSubjectChar">
    <w:name w:val="Comment Subject Char"/>
    <w:link w:val="CommentSubject"/>
    <w:uiPriority w:val="99"/>
    <w:semiHidden/>
    <w:locked/>
    <w:rsid w:val="00054622"/>
    <w:rPr>
      <w:rFonts w:ascii="Times New Roman" w:hAnsi="Times New Roman" w:cs="Times New Roman"/>
      <w:b/>
      <w:bCs/>
      <w:sz w:val="20"/>
      <w:szCs w:val="20"/>
    </w:rPr>
  </w:style>
  <w:style w:type="paragraph" w:styleId="NormalWeb">
    <w:name w:val="Normal (Web)"/>
    <w:basedOn w:val="Normal"/>
    <w:uiPriority w:val="99"/>
    <w:rsid w:val="00A13085"/>
    <w:pPr>
      <w:spacing w:before="100" w:beforeAutospacing="1" w:after="100" w:afterAutospacing="1"/>
    </w:pPr>
    <w:rPr>
      <w:rFonts w:ascii="Times" w:hAnsi="Times"/>
      <w:sz w:val="20"/>
      <w:szCs w:val="20"/>
      <w:lang w:val="en-GB"/>
    </w:rPr>
  </w:style>
  <w:style w:type="paragraph" w:customStyle="1" w:styleId="02PaperAuthors">
    <w:name w:val="02 Paper Authors"/>
    <w:uiPriority w:val="99"/>
    <w:rsid w:val="00D90D25"/>
    <w:pPr>
      <w:spacing w:line="240" w:lineRule="exact"/>
    </w:pPr>
    <w:rPr>
      <w:rFonts w:ascii="Times New Roman" w:eastAsia="SimSun" w:hAnsi="Times New Roman"/>
      <w:b/>
      <w:noProof/>
      <w:sz w:val="22"/>
      <w:szCs w:val="22"/>
      <w:lang w:val="en-GB" w:eastAsia="en-GB"/>
    </w:rPr>
  </w:style>
  <w:style w:type="character" w:styleId="FootnoteReference">
    <w:name w:val="footnote reference"/>
    <w:uiPriority w:val="99"/>
    <w:rsid w:val="00D90D25"/>
    <w:rPr>
      <w:rFonts w:cs="Times New Roman"/>
      <w:vertAlign w:val="superscript"/>
    </w:rPr>
  </w:style>
  <w:style w:type="paragraph" w:customStyle="1" w:styleId="N1AuthorAddresses">
    <w:name w:val="N1 Author Addresses"/>
    <w:uiPriority w:val="99"/>
    <w:rsid w:val="00D90D25"/>
    <w:pPr>
      <w:spacing w:line="190" w:lineRule="exact"/>
    </w:pPr>
    <w:rPr>
      <w:rFonts w:ascii="Times New Roman" w:eastAsia="SimSun" w:hAnsi="Times New Roman"/>
      <w:i/>
      <w:sz w:val="16"/>
      <w:lang w:val="en-GB" w:eastAsia="en-GB"/>
    </w:rPr>
  </w:style>
  <w:style w:type="paragraph" w:styleId="Footer">
    <w:name w:val="footer"/>
    <w:basedOn w:val="Normal"/>
    <w:link w:val="FooterChar"/>
    <w:uiPriority w:val="99"/>
    <w:rsid w:val="00D90D25"/>
    <w:pPr>
      <w:tabs>
        <w:tab w:val="center" w:pos="4320"/>
        <w:tab w:val="right" w:pos="8640"/>
      </w:tabs>
    </w:pPr>
  </w:style>
  <w:style w:type="character" w:customStyle="1" w:styleId="FooterChar">
    <w:name w:val="Footer Char"/>
    <w:link w:val="Footer"/>
    <w:uiPriority w:val="99"/>
    <w:locked/>
    <w:rsid w:val="00D90D25"/>
    <w:rPr>
      <w:rFonts w:cs="Times New Roman"/>
    </w:rPr>
  </w:style>
  <w:style w:type="character" w:styleId="PageNumber">
    <w:name w:val="page number"/>
    <w:uiPriority w:val="99"/>
    <w:semiHidden/>
    <w:rsid w:val="00D90D25"/>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213979">
      <w:marLeft w:val="0"/>
      <w:marRight w:val="0"/>
      <w:marTop w:val="0"/>
      <w:marBottom w:val="0"/>
      <w:divBdr>
        <w:top w:val="none" w:sz="0" w:space="0" w:color="auto"/>
        <w:left w:val="none" w:sz="0" w:space="0" w:color="auto"/>
        <w:bottom w:val="none" w:sz="0" w:space="0" w:color="auto"/>
        <w:right w:val="none" w:sz="0" w:space="0" w:color="auto"/>
      </w:divBdr>
      <w:divsChild>
        <w:div w:id="324213983">
          <w:marLeft w:val="0"/>
          <w:marRight w:val="0"/>
          <w:marTop w:val="0"/>
          <w:marBottom w:val="0"/>
          <w:divBdr>
            <w:top w:val="none" w:sz="0" w:space="0" w:color="auto"/>
            <w:left w:val="none" w:sz="0" w:space="0" w:color="auto"/>
            <w:bottom w:val="none" w:sz="0" w:space="0" w:color="auto"/>
            <w:right w:val="none" w:sz="0" w:space="0" w:color="auto"/>
          </w:divBdr>
        </w:div>
        <w:div w:id="324213986">
          <w:marLeft w:val="0"/>
          <w:marRight w:val="0"/>
          <w:marTop w:val="0"/>
          <w:marBottom w:val="0"/>
          <w:divBdr>
            <w:top w:val="none" w:sz="0" w:space="0" w:color="auto"/>
            <w:left w:val="none" w:sz="0" w:space="0" w:color="auto"/>
            <w:bottom w:val="none" w:sz="0" w:space="0" w:color="auto"/>
            <w:right w:val="none" w:sz="0" w:space="0" w:color="auto"/>
          </w:divBdr>
        </w:div>
      </w:divsChild>
    </w:div>
    <w:div w:id="324213985">
      <w:marLeft w:val="0"/>
      <w:marRight w:val="0"/>
      <w:marTop w:val="0"/>
      <w:marBottom w:val="0"/>
      <w:divBdr>
        <w:top w:val="none" w:sz="0" w:space="0" w:color="auto"/>
        <w:left w:val="none" w:sz="0" w:space="0" w:color="auto"/>
        <w:bottom w:val="none" w:sz="0" w:space="0" w:color="auto"/>
        <w:right w:val="none" w:sz="0" w:space="0" w:color="auto"/>
      </w:divBdr>
      <w:divsChild>
        <w:div w:id="324213978">
          <w:marLeft w:val="0"/>
          <w:marRight w:val="0"/>
          <w:marTop w:val="0"/>
          <w:marBottom w:val="0"/>
          <w:divBdr>
            <w:top w:val="none" w:sz="0" w:space="0" w:color="auto"/>
            <w:left w:val="none" w:sz="0" w:space="0" w:color="auto"/>
            <w:bottom w:val="none" w:sz="0" w:space="0" w:color="auto"/>
            <w:right w:val="none" w:sz="0" w:space="0" w:color="auto"/>
          </w:divBdr>
        </w:div>
        <w:div w:id="324213994">
          <w:marLeft w:val="0"/>
          <w:marRight w:val="0"/>
          <w:marTop w:val="0"/>
          <w:marBottom w:val="0"/>
          <w:divBdr>
            <w:top w:val="none" w:sz="0" w:space="0" w:color="auto"/>
            <w:left w:val="none" w:sz="0" w:space="0" w:color="auto"/>
            <w:bottom w:val="none" w:sz="0" w:space="0" w:color="auto"/>
            <w:right w:val="none" w:sz="0" w:space="0" w:color="auto"/>
          </w:divBdr>
        </w:div>
      </w:divsChild>
    </w:div>
    <w:div w:id="324213987">
      <w:marLeft w:val="0"/>
      <w:marRight w:val="0"/>
      <w:marTop w:val="0"/>
      <w:marBottom w:val="0"/>
      <w:divBdr>
        <w:top w:val="none" w:sz="0" w:space="0" w:color="auto"/>
        <w:left w:val="none" w:sz="0" w:space="0" w:color="auto"/>
        <w:bottom w:val="none" w:sz="0" w:space="0" w:color="auto"/>
        <w:right w:val="none" w:sz="0" w:space="0" w:color="auto"/>
      </w:divBdr>
      <w:divsChild>
        <w:div w:id="324213988">
          <w:marLeft w:val="0"/>
          <w:marRight w:val="0"/>
          <w:marTop w:val="0"/>
          <w:marBottom w:val="0"/>
          <w:divBdr>
            <w:top w:val="none" w:sz="0" w:space="0" w:color="auto"/>
            <w:left w:val="none" w:sz="0" w:space="0" w:color="auto"/>
            <w:bottom w:val="none" w:sz="0" w:space="0" w:color="auto"/>
            <w:right w:val="none" w:sz="0" w:space="0" w:color="auto"/>
          </w:divBdr>
        </w:div>
        <w:div w:id="324213990">
          <w:marLeft w:val="0"/>
          <w:marRight w:val="0"/>
          <w:marTop w:val="0"/>
          <w:marBottom w:val="0"/>
          <w:divBdr>
            <w:top w:val="none" w:sz="0" w:space="0" w:color="auto"/>
            <w:left w:val="none" w:sz="0" w:space="0" w:color="auto"/>
            <w:bottom w:val="none" w:sz="0" w:space="0" w:color="auto"/>
            <w:right w:val="none" w:sz="0" w:space="0" w:color="auto"/>
          </w:divBdr>
        </w:div>
      </w:divsChild>
    </w:div>
    <w:div w:id="324213991">
      <w:marLeft w:val="0"/>
      <w:marRight w:val="0"/>
      <w:marTop w:val="0"/>
      <w:marBottom w:val="0"/>
      <w:divBdr>
        <w:top w:val="none" w:sz="0" w:space="0" w:color="auto"/>
        <w:left w:val="none" w:sz="0" w:space="0" w:color="auto"/>
        <w:bottom w:val="none" w:sz="0" w:space="0" w:color="auto"/>
        <w:right w:val="none" w:sz="0" w:space="0" w:color="auto"/>
      </w:divBdr>
      <w:divsChild>
        <w:div w:id="324213980">
          <w:marLeft w:val="0"/>
          <w:marRight w:val="0"/>
          <w:marTop w:val="0"/>
          <w:marBottom w:val="0"/>
          <w:divBdr>
            <w:top w:val="none" w:sz="0" w:space="0" w:color="auto"/>
            <w:left w:val="none" w:sz="0" w:space="0" w:color="auto"/>
            <w:bottom w:val="none" w:sz="0" w:space="0" w:color="auto"/>
            <w:right w:val="none" w:sz="0" w:space="0" w:color="auto"/>
          </w:divBdr>
        </w:div>
        <w:div w:id="324213981">
          <w:marLeft w:val="0"/>
          <w:marRight w:val="0"/>
          <w:marTop w:val="0"/>
          <w:marBottom w:val="0"/>
          <w:divBdr>
            <w:top w:val="none" w:sz="0" w:space="0" w:color="auto"/>
            <w:left w:val="none" w:sz="0" w:space="0" w:color="auto"/>
            <w:bottom w:val="none" w:sz="0" w:space="0" w:color="auto"/>
            <w:right w:val="none" w:sz="0" w:space="0" w:color="auto"/>
          </w:divBdr>
        </w:div>
        <w:div w:id="324213982">
          <w:marLeft w:val="0"/>
          <w:marRight w:val="0"/>
          <w:marTop w:val="0"/>
          <w:marBottom w:val="0"/>
          <w:divBdr>
            <w:top w:val="none" w:sz="0" w:space="0" w:color="auto"/>
            <w:left w:val="none" w:sz="0" w:space="0" w:color="auto"/>
            <w:bottom w:val="none" w:sz="0" w:space="0" w:color="auto"/>
            <w:right w:val="none" w:sz="0" w:space="0" w:color="auto"/>
          </w:divBdr>
        </w:div>
        <w:div w:id="324213989">
          <w:marLeft w:val="0"/>
          <w:marRight w:val="0"/>
          <w:marTop w:val="0"/>
          <w:marBottom w:val="0"/>
          <w:divBdr>
            <w:top w:val="none" w:sz="0" w:space="0" w:color="auto"/>
            <w:left w:val="none" w:sz="0" w:space="0" w:color="auto"/>
            <w:bottom w:val="none" w:sz="0" w:space="0" w:color="auto"/>
            <w:right w:val="none" w:sz="0" w:space="0" w:color="auto"/>
          </w:divBdr>
        </w:div>
        <w:div w:id="324213996">
          <w:marLeft w:val="0"/>
          <w:marRight w:val="0"/>
          <w:marTop w:val="0"/>
          <w:marBottom w:val="0"/>
          <w:divBdr>
            <w:top w:val="none" w:sz="0" w:space="0" w:color="auto"/>
            <w:left w:val="none" w:sz="0" w:space="0" w:color="auto"/>
            <w:bottom w:val="none" w:sz="0" w:space="0" w:color="auto"/>
            <w:right w:val="none" w:sz="0" w:space="0" w:color="auto"/>
          </w:divBdr>
        </w:div>
      </w:divsChild>
    </w:div>
    <w:div w:id="324213993">
      <w:marLeft w:val="0"/>
      <w:marRight w:val="0"/>
      <w:marTop w:val="0"/>
      <w:marBottom w:val="0"/>
      <w:divBdr>
        <w:top w:val="none" w:sz="0" w:space="0" w:color="auto"/>
        <w:left w:val="none" w:sz="0" w:space="0" w:color="auto"/>
        <w:bottom w:val="none" w:sz="0" w:space="0" w:color="auto"/>
        <w:right w:val="none" w:sz="0" w:space="0" w:color="auto"/>
      </w:divBdr>
    </w:div>
    <w:div w:id="324213995">
      <w:marLeft w:val="0"/>
      <w:marRight w:val="0"/>
      <w:marTop w:val="0"/>
      <w:marBottom w:val="0"/>
      <w:divBdr>
        <w:top w:val="none" w:sz="0" w:space="0" w:color="auto"/>
        <w:left w:val="none" w:sz="0" w:space="0" w:color="auto"/>
        <w:bottom w:val="none" w:sz="0" w:space="0" w:color="auto"/>
        <w:right w:val="none" w:sz="0" w:space="0" w:color="auto"/>
      </w:divBdr>
      <w:divsChild>
        <w:div w:id="324213984">
          <w:marLeft w:val="0"/>
          <w:marRight w:val="0"/>
          <w:marTop w:val="0"/>
          <w:marBottom w:val="0"/>
          <w:divBdr>
            <w:top w:val="none" w:sz="0" w:space="0" w:color="auto"/>
            <w:left w:val="none" w:sz="0" w:space="0" w:color="auto"/>
            <w:bottom w:val="none" w:sz="0" w:space="0" w:color="auto"/>
            <w:right w:val="none" w:sz="0" w:space="0" w:color="auto"/>
          </w:divBdr>
        </w:div>
        <w:div w:id="324213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daniela.kalafatovic@irbbarcelona.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kurt.anderson@crick.ac.uk"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ein.Ulijn@asrc.cuny.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3600</Words>
  <Characters>20524</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Rein Ulijn</cp:lastModifiedBy>
  <cp:revision>2</cp:revision>
  <cp:lastPrinted>2015-12-01T22:45:00Z</cp:lastPrinted>
  <dcterms:created xsi:type="dcterms:W3CDTF">2016-05-10T14:28:00Z</dcterms:created>
  <dcterms:modified xsi:type="dcterms:W3CDTF">2016-05-10T14:28:00Z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daniela.kalafatovic@gmail.com@www.mendeley.com</vt:lpwstr>
  </property>
  <property fmtid="{D5CDD505-2E9C-101B-9397-08002B2CF9AE}" pid="4" name="Mendeley Citation Style_1">
    <vt:lpwstr>http://www.zotero.org/styles/acs-nano</vt:lpwstr>
  </property>
  <property fmtid="{D5CDD505-2E9C-101B-9397-08002B2CF9AE}" pid="5" name="Mendeley Recent Style Id 0_1">
    <vt:lpwstr>http://www.zotero.org/styles/acs-nano</vt:lpwstr>
  </property>
  <property fmtid="{D5CDD505-2E9C-101B-9397-08002B2CF9AE}" pid="6" name="Mendeley Recent Style Name 0_1">
    <vt:lpwstr>ACS Nano</vt:lpwstr>
  </property>
  <property fmtid="{D5CDD505-2E9C-101B-9397-08002B2CF9AE}" pid="7" name="Mendeley Recent Style Id 1_1">
    <vt:lpwstr>http://www.zotero.org/styles/american-chemical-society</vt:lpwstr>
  </property>
  <property fmtid="{D5CDD505-2E9C-101B-9397-08002B2CF9AE}" pid="8" name="Mendeley Recent Style Name 1_1">
    <vt:lpwstr>American Chemical Society</vt:lpwstr>
  </property>
  <property fmtid="{D5CDD505-2E9C-101B-9397-08002B2CF9AE}" pid="9" name="Mendeley Recent Style Id 2_1">
    <vt:lpwstr>http://www.zotero.org/styles/american-medical-association</vt:lpwstr>
  </property>
  <property fmtid="{D5CDD505-2E9C-101B-9397-08002B2CF9AE}" pid="10" name="Mendeley Recent Style Name 2_1">
    <vt:lpwstr>American Medical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6th edition</vt:lpwstr>
  </property>
  <property fmtid="{D5CDD505-2E9C-101B-9397-08002B2CF9AE}" pid="13" name="Mendeley Recent Style Id 4_1">
    <vt:lpwstr>http://www.zotero.org/styles/angewandte-chemie</vt:lpwstr>
  </property>
  <property fmtid="{D5CDD505-2E9C-101B-9397-08002B2CF9AE}" pid="14" name="Mendeley Recent Style Name 4_1">
    <vt:lpwstr>Angewandte Chemie International Edition</vt:lpwstr>
  </property>
  <property fmtid="{D5CDD505-2E9C-101B-9397-08002B2CF9AE}" pid="15" name="Mendeley Recent Style Id 5_1">
    <vt:lpwstr>http://www.zotero.org/styles/chemical-communications</vt:lpwstr>
  </property>
  <property fmtid="{D5CDD505-2E9C-101B-9397-08002B2CF9AE}" pid="16" name="Mendeley Recent Style Name 5_1">
    <vt:lpwstr>Chemical Communications</vt:lpwstr>
  </property>
  <property fmtid="{D5CDD505-2E9C-101B-9397-08002B2CF9AE}" pid="17" name="Mendeley Recent Style Id 6_1">
    <vt:lpwstr>http://www.zotero.org/styles/chicago-author-date</vt:lpwstr>
  </property>
  <property fmtid="{D5CDD505-2E9C-101B-9397-08002B2CF9AE}" pid="18" name="Mendeley Recent Style Name 6_1">
    <vt:lpwstr>Chicago Manual of Style 16th edition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